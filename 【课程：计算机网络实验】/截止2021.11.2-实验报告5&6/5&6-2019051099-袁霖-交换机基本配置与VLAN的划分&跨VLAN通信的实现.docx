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eastAsia="楷体_GB2312"/>
          <w:b/>
          <w:sz w:val="44"/>
          <w:szCs w:val="44"/>
        </w:rPr>
      </w:pPr>
      <w:r>
        <w:rPr>
          <w:rFonts w:eastAsia="楷体_GB2312"/>
          <w:b/>
          <w:sz w:val="44"/>
          <w:szCs w:val="44"/>
        </w:rPr>
        <w:t>暨南大学本科实验报告专用纸</w:t>
      </w:r>
    </w:p>
    <w:p>
      <w:pPr>
        <w:spacing w:line="420" w:lineRule="exact"/>
        <w:rPr>
          <w:rFonts w:eastAsia="楷体_GB2312"/>
          <w:sz w:val="28"/>
          <w:szCs w:val="28"/>
        </w:rPr>
      </w:pPr>
      <w:r>
        <w:rPr>
          <w:rFonts w:eastAsia="楷体_GB2312"/>
          <w:sz w:val="28"/>
          <w:szCs w:val="28"/>
        </w:rPr>
        <w:t>课程名称</w:t>
      </w:r>
      <w:r>
        <w:rPr>
          <w:rFonts w:eastAsia="楷体_GB2312"/>
          <w:sz w:val="28"/>
          <w:szCs w:val="28"/>
          <w:u w:val="single"/>
        </w:rPr>
        <w:t xml:space="preserve">  </w:t>
      </w:r>
      <w:r>
        <w:rPr>
          <w:rFonts w:hint="eastAsia" w:eastAsia="楷体_GB2312"/>
          <w:sz w:val="28"/>
          <w:szCs w:val="28"/>
          <w:u w:val="single"/>
          <w:lang w:val="en-US" w:eastAsia="zh-CN"/>
        </w:rPr>
        <w:t xml:space="preserve">     计算机网络实验</w:t>
      </w:r>
      <w:r>
        <w:rPr>
          <w:rFonts w:eastAsia="楷体_GB2312"/>
          <w:sz w:val="28"/>
          <w:szCs w:val="28"/>
          <w:u w:val="single"/>
        </w:rPr>
        <w:t xml:space="preserve">  </w:t>
      </w:r>
      <w:r>
        <w:rPr>
          <w:rFonts w:hint="eastAsia" w:eastAsia="楷体_GB2312"/>
          <w:sz w:val="28"/>
          <w:szCs w:val="28"/>
          <w:u w:val="single"/>
          <w:lang w:val="en-US" w:eastAsia="zh-CN"/>
        </w:rPr>
        <w:t xml:space="preserve">    </w:t>
      </w:r>
      <w:r>
        <w:rPr>
          <w:rFonts w:eastAsia="楷体_GB2312"/>
          <w:sz w:val="28"/>
          <w:szCs w:val="28"/>
          <w:u w:val="single"/>
        </w:rPr>
        <w:t xml:space="preserve">  </w:t>
      </w:r>
      <w:r>
        <w:rPr>
          <w:rFonts w:eastAsia="楷体_GB2312"/>
          <w:sz w:val="28"/>
          <w:szCs w:val="28"/>
        </w:rPr>
        <w:t>成绩评定</w:t>
      </w:r>
      <w:r>
        <w:rPr>
          <w:rFonts w:eastAsia="楷体_GB2312"/>
          <w:sz w:val="28"/>
          <w:szCs w:val="28"/>
          <w:u w:val="single"/>
        </w:rPr>
        <w:t xml:space="preserve">    </w:t>
      </w:r>
      <w:r>
        <w:rPr>
          <w:rFonts w:hint="eastAsia" w:eastAsia="楷体_GB2312"/>
          <w:sz w:val="28"/>
          <w:szCs w:val="28"/>
          <w:u w:val="single"/>
          <w:lang w:val="en-US" w:eastAsia="zh-CN"/>
        </w:rPr>
        <w:t xml:space="preserve">   </w:t>
      </w:r>
      <w:r>
        <w:rPr>
          <w:rFonts w:eastAsia="楷体_GB2312"/>
          <w:sz w:val="28"/>
          <w:szCs w:val="28"/>
          <w:u w:val="single"/>
        </w:rPr>
        <w:t xml:space="preserve">        </w:t>
      </w:r>
    </w:p>
    <w:p>
      <w:pPr>
        <w:spacing w:line="420" w:lineRule="exact"/>
        <w:jc w:val="left"/>
        <w:rPr>
          <w:rFonts w:eastAsia="楷体_GB2312"/>
          <w:sz w:val="28"/>
          <w:szCs w:val="28"/>
        </w:rPr>
      </w:pPr>
      <w:r>
        <w:rPr>
          <w:rFonts w:eastAsia="楷体_GB2312"/>
          <w:sz w:val="28"/>
          <w:szCs w:val="28"/>
        </w:rPr>
        <w:t>实验项目名称</w:t>
      </w:r>
      <w:r>
        <w:rPr>
          <w:rFonts w:hint="eastAsia" w:eastAsia="楷体_GB2312"/>
          <w:sz w:val="28"/>
          <w:szCs w:val="28"/>
          <w:u w:val="single"/>
        </w:rPr>
        <w:t>交换机基本配置与VLAN的划分</w:t>
      </w:r>
      <w:r>
        <w:rPr>
          <w:rFonts w:hint="eastAsia" w:eastAsia="楷体_GB2312"/>
          <w:sz w:val="28"/>
          <w:szCs w:val="28"/>
          <w:u w:val="single"/>
          <w:lang w:eastAsia="zh-CN"/>
        </w:rPr>
        <w:t>、跨VLAN通信的实现</w:t>
      </w:r>
      <w:r>
        <w:rPr>
          <w:rFonts w:eastAsia="楷体_GB2312"/>
          <w:sz w:val="28"/>
          <w:szCs w:val="28"/>
        </w:rPr>
        <w:t>指导教师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hint="eastAsia" w:eastAsia="楷体_GB2312"/>
          <w:sz w:val="28"/>
          <w:szCs w:val="28"/>
          <w:u w:val="single"/>
          <w:lang w:val="en-US" w:eastAsia="zh-CN"/>
        </w:rPr>
        <w:t xml:space="preserve"> 潘冰</w:t>
      </w:r>
      <w:r>
        <w:rPr>
          <w:rFonts w:eastAsia="楷体_GB2312"/>
          <w:sz w:val="28"/>
          <w:szCs w:val="28"/>
          <w:u w:val="single"/>
        </w:rPr>
        <w:t xml:space="preserve">           </w:t>
      </w:r>
    </w:p>
    <w:p>
      <w:pPr>
        <w:spacing w:line="420" w:lineRule="exact"/>
        <w:rPr>
          <w:rFonts w:eastAsia="楷体_GB2312"/>
          <w:sz w:val="28"/>
          <w:szCs w:val="28"/>
          <w:u w:val="single"/>
        </w:rPr>
      </w:pPr>
      <w:r>
        <w:rPr>
          <w:rFonts w:eastAsia="楷体_GB2312"/>
          <w:sz w:val="28"/>
          <w:szCs w:val="28"/>
        </w:rPr>
        <w:t>实验项目编号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hint="eastAsia" w:eastAsia="楷体_GB2312"/>
          <w:sz w:val="28"/>
          <w:szCs w:val="28"/>
          <w:u w:val="single"/>
          <w:lang w:val="en-US" w:eastAsia="zh-CN"/>
        </w:rPr>
        <w:t>5、6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>实验项目类型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hint="eastAsia" w:eastAsia="楷体_GB2312"/>
          <w:sz w:val="28"/>
          <w:szCs w:val="28"/>
          <w:u w:val="single"/>
          <w:lang w:val="en-US" w:eastAsia="zh-CN"/>
        </w:rPr>
        <w:t>验证型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>实验地点</w:t>
      </w:r>
      <w:r>
        <w:rPr>
          <w:rFonts w:hint="eastAsia" w:eastAsia="楷体_GB2312"/>
          <w:sz w:val="28"/>
          <w:szCs w:val="28"/>
          <w:u w:val="single"/>
          <w:lang w:val="en-US" w:eastAsia="zh-CN"/>
        </w:rPr>
        <w:t>计算机网络实验室</w:t>
      </w:r>
      <w:r>
        <w:rPr>
          <w:rFonts w:eastAsia="楷体_GB2312"/>
          <w:sz w:val="28"/>
          <w:szCs w:val="28"/>
          <w:u w:val="single"/>
        </w:rPr>
        <w:t xml:space="preserve"> </w:t>
      </w:r>
    </w:p>
    <w:p>
      <w:pPr>
        <w:spacing w:line="420" w:lineRule="exact"/>
        <w:rPr>
          <w:rFonts w:eastAsia="楷体_GB2312"/>
          <w:sz w:val="28"/>
          <w:szCs w:val="28"/>
          <w:u w:val="single"/>
        </w:rPr>
      </w:pPr>
      <w:r>
        <w:rPr>
          <w:rFonts w:eastAsia="楷体_GB2312"/>
          <w:sz w:val="28"/>
          <w:szCs w:val="28"/>
        </w:rPr>
        <w:t>学生姓名</w:t>
      </w:r>
      <w:r>
        <w:rPr>
          <w:rFonts w:eastAsia="楷体_GB2312"/>
          <w:sz w:val="28"/>
          <w:szCs w:val="28"/>
          <w:u w:val="single"/>
        </w:rPr>
        <w:t xml:space="preserve">       </w:t>
      </w:r>
      <w:r>
        <w:rPr>
          <w:rFonts w:hint="eastAsia" w:eastAsia="楷体_GB2312"/>
          <w:sz w:val="28"/>
          <w:szCs w:val="28"/>
          <w:u w:val="single"/>
          <w:lang w:val="en-US" w:eastAsia="zh-CN"/>
        </w:rPr>
        <w:t>袁霖</w:t>
      </w:r>
      <w:r>
        <w:rPr>
          <w:rFonts w:eastAsia="楷体_GB2312"/>
          <w:sz w:val="28"/>
          <w:szCs w:val="28"/>
          <w:u w:val="single"/>
        </w:rPr>
        <w:t xml:space="preserve">        </w:t>
      </w:r>
      <w:r>
        <w:rPr>
          <w:rFonts w:eastAsia="楷体_GB2312"/>
          <w:sz w:val="28"/>
          <w:szCs w:val="28"/>
        </w:rPr>
        <w:t>学号</w:t>
      </w:r>
      <w:r>
        <w:rPr>
          <w:rFonts w:eastAsia="楷体_GB2312"/>
          <w:sz w:val="28"/>
          <w:szCs w:val="28"/>
          <w:u w:val="single"/>
        </w:rPr>
        <w:t xml:space="preserve">   </w:t>
      </w:r>
      <w:r>
        <w:rPr>
          <w:rFonts w:hint="eastAsia" w:eastAsia="楷体_GB2312"/>
          <w:sz w:val="28"/>
          <w:szCs w:val="28"/>
          <w:u w:val="single"/>
          <w:lang w:val="en-US" w:eastAsia="zh-CN"/>
        </w:rPr>
        <w:t xml:space="preserve">     2019051099</w:t>
      </w:r>
      <w:r>
        <w:rPr>
          <w:rFonts w:eastAsia="楷体_GB2312"/>
          <w:sz w:val="28"/>
          <w:szCs w:val="28"/>
          <w:u w:val="single"/>
        </w:rPr>
        <w:t xml:space="preserve">                              </w:t>
      </w:r>
    </w:p>
    <w:p>
      <w:pPr>
        <w:numPr>
          <w:ins w:id="0" w:author="Better" w:date=""/>
        </w:numPr>
        <w:spacing w:line="420" w:lineRule="exact"/>
        <w:jc w:val="left"/>
        <w:rPr>
          <w:rFonts w:eastAsia="楷体_GB2312"/>
          <w:sz w:val="28"/>
          <w:szCs w:val="28"/>
          <w:u w:val="single"/>
        </w:rPr>
      </w:pPr>
      <w:r>
        <w:rPr>
          <w:rFonts w:eastAsia="楷体_GB2312"/>
          <w:sz w:val="28"/>
          <w:szCs w:val="28"/>
        </w:rPr>
        <w:t>学院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hint="eastAsia" w:eastAsia="楷体_GB2312"/>
          <w:sz w:val="28"/>
          <w:szCs w:val="28"/>
          <w:u w:val="single"/>
          <w:lang w:val="en-US" w:eastAsia="zh-CN"/>
        </w:rPr>
        <w:t>智能科学与工程学院/人工智能产业学院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>系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>专业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hint="eastAsia" w:eastAsia="楷体_GB2312"/>
          <w:sz w:val="28"/>
          <w:szCs w:val="28"/>
          <w:u w:val="single"/>
          <w:lang w:val="en-US" w:eastAsia="zh-CN"/>
        </w:rPr>
        <w:t>信息安全</w:t>
      </w:r>
      <w:r>
        <w:rPr>
          <w:rFonts w:eastAsia="楷体_GB2312"/>
          <w:sz w:val="28"/>
          <w:szCs w:val="28"/>
          <w:u w:val="single"/>
        </w:rPr>
        <w:t xml:space="preserve">                   </w:t>
      </w:r>
      <w:r>
        <w:rPr>
          <w:rFonts w:eastAsia="楷体_GB2312"/>
          <w:sz w:val="28"/>
          <w:szCs w:val="28"/>
        </w:rPr>
        <w:t xml:space="preserve">  </w:t>
      </w:r>
    </w:p>
    <w:p>
      <w:pPr>
        <w:spacing w:line="420" w:lineRule="exact"/>
        <w:rPr>
          <w:rFonts w:eastAsia="楷体_GB2312"/>
          <w:sz w:val="28"/>
          <w:szCs w:val="28"/>
        </w:rPr>
      </w:pPr>
      <w:r>
        <w:rPr>
          <w:rFonts w:eastAsia="楷体_GB2312"/>
          <w:sz w:val="28"/>
          <w:szCs w:val="28"/>
        </w:rPr>
        <w:t>实验时间</w:t>
      </w:r>
      <w:r>
        <w:rPr>
          <w:rFonts w:eastAsia="楷体_GB2312"/>
          <w:sz w:val="28"/>
          <w:szCs w:val="28"/>
          <w:u w:val="single"/>
        </w:rPr>
        <w:t xml:space="preserve">  </w:t>
      </w:r>
      <w:r>
        <w:rPr>
          <w:rFonts w:hint="eastAsia" w:eastAsia="楷体_GB2312"/>
          <w:sz w:val="28"/>
          <w:szCs w:val="28"/>
          <w:u w:val="single"/>
          <w:lang w:val="en-US" w:eastAsia="zh-CN"/>
        </w:rPr>
        <w:t>2021</w:t>
      </w:r>
      <w:r>
        <w:rPr>
          <w:rFonts w:eastAsia="楷体_GB2312"/>
          <w:sz w:val="28"/>
          <w:szCs w:val="28"/>
          <w:u w:val="single"/>
        </w:rPr>
        <w:t xml:space="preserve">  </w:t>
      </w:r>
      <w:r>
        <w:rPr>
          <w:rFonts w:eastAsia="楷体_GB2312"/>
          <w:sz w:val="28"/>
          <w:szCs w:val="28"/>
        </w:rPr>
        <w:t>年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hint="eastAsia" w:eastAsia="楷体_GB2312"/>
          <w:sz w:val="28"/>
          <w:szCs w:val="28"/>
          <w:u w:val="single"/>
          <w:lang w:val="en-US" w:eastAsia="zh-CN"/>
        </w:rPr>
        <w:t>10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>月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hint="eastAsia" w:eastAsia="楷体_GB2312"/>
          <w:sz w:val="28"/>
          <w:szCs w:val="28"/>
          <w:u w:val="single"/>
          <w:lang w:val="en-US" w:eastAsia="zh-CN"/>
        </w:rPr>
        <w:t>19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 xml:space="preserve">日 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hint="eastAsia" w:eastAsia="楷体_GB2312"/>
          <w:sz w:val="28"/>
          <w:szCs w:val="28"/>
          <w:u w:val="single"/>
          <w:lang w:val="en-US" w:eastAsia="zh-CN"/>
        </w:rPr>
        <w:t>上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>午～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hint="eastAsia" w:eastAsia="楷体_GB2312"/>
          <w:sz w:val="28"/>
          <w:szCs w:val="28"/>
          <w:u w:val="single"/>
          <w:lang w:val="en-US" w:eastAsia="zh-CN"/>
        </w:rPr>
        <w:t>11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>月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hint="eastAsia" w:eastAsia="楷体_GB2312"/>
          <w:sz w:val="28"/>
          <w:szCs w:val="28"/>
          <w:u w:val="single"/>
          <w:lang w:val="en-US" w:eastAsia="zh-CN"/>
        </w:rPr>
        <w:t>2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 xml:space="preserve">日 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hint="eastAsia" w:eastAsia="楷体_GB2312"/>
          <w:sz w:val="28"/>
          <w:szCs w:val="28"/>
          <w:u w:val="single"/>
          <w:lang w:val="en-US" w:eastAsia="zh-CN"/>
        </w:rPr>
        <w:t>上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 xml:space="preserve">午 </w:t>
      </w:r>
    </w:p>
    <w:p>
      <w:pPr>
        <w:numPr>
          <w:ilvl w:val="0"/>
          <w:numId w:val="1"/>
        </w:numPr>
        <w:spacing w:line="360" w:lineRule="auto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实验目的</w:t>
      </w:r>
    </w:p>
    <w:p>
      <w:pPr>
        <w:spacing w:line="360" w:lineRule="auto"/>
        <w:ind w:left="420"/>
        <w:rPr>
          <w:rFonts w:hint="eastAsia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实验五：交换机基本配置与VLAN的划分</w:t>
      </w:r>
    </w:p>
    <w:p>
      <w:pPr>
        <w:numPr>
          <w:ilvl w:val="1"/>
          <w:numId w:val="2"/>
        </w:numPr>
        <w:rPr>
          <w:rFonts w:hint="eastAsia"/>
          <w:color w:val="auto"/>
          <w:sz w:val="21"/>
          <w:szCs w:val="21"/>
        </w:rPr>
      </w:pPr>
      <w:r>
        <w:rPr>
          <w:rFonts w:hint="eastAsia"/>
          <w:color w:val="auto"/>
          <w:sz w:val="21"/>
          <w:szCs w:val="21"/>
          <w:lang w:eastAsia="zh-CN"/>
        </w:rPr>
        <w:t>了解交换机的配置方式</w:t>
      </w:r>
    </w:p>
    <w:p>
      <w:pPr>
        <w:numPr>
          <w:ilvl w:val="1"/>
          <w:numId w:val="2"/>
        </w:numPr>
        <w:rPr>
          <w:rFonts w:hint="eastAsia"/>
          <w:color w:val="auto"/>
          <w:sz w:val="21"/>
          <w:szCs w:val="21"/>
        </w:rPr>
      </w:pPr>
      <w:r>
        <w:rPr>
          <w:rFonts w:hint="eastAsia"/>
          <w:color w:val="auto"/>
          <w:sz w:val="21"/>
          <w:szCs w:val="21"/>
          <w:lang w:eastAsia="zh-CN"/>
        </w:rPr>
        <w:t>掌握交换机命令行各种操作模式的区别以及模式之间的切换。</w:t>
      </w:r>
    </w:p>
    <w:p>
      <w:pPr>
        <w:numPr>
          <w:ilvl w:val="1"/>
          <w:numId w:val="2"/>
        </w:numPr>
        <w:rPr>
          <w:rFonts w:hint="eastAsia"/>
          <w:color w:val="auto"/>
          <w:sz w:val="21"/>
          <w:szCs w:val="21"/>
        </w:rPr>
      </w:pPr>
      <w:r>
        <w:rPr>
          <w:rFonts w:hint="eastAsia"/>
          <w:color w:val="auto"/>
          <w:sz w:val="21"/>
          <w:szCs w:val="21"/>
          <w:lang w:eastAsia="zh-CN"/>
        </w:rPr>
        <w:t>查询交换机系统和配置信息，掌握当前交换机的工作转状态。</w:t>
      </w:r>
    </w:p>
    <w:p>
      <w:pPr>
        <w:numPr>
          <w:ilvl w:val="1"/>
          <w:numId w:val="2"/>
        </w:numPr>
        <w:rPr>
          <w:rFonts w:hint="eastAsia"/>
          <w:color w:val="auto"/>
          <w:sz w:val="21"/>
          <w:szCs w:val="21"/>
        </w:rPr>
      </w:pPr>
      <w:r>
        <w:rPr>
          <w:rFonts w:hint="eastAsia"/>
          <w:color w:val="auto"/>
          <w:sz w:val="21"/>
          <w:szCs w:val="21"/>
        </w:rPr>
        <w:t>理解基于交换机端口的VLAN划分。</w:t>
      </w:r>
    </w:p>
    <w:p>
      <w:pPr>
        <w:spacing w:line="360" w:lineRule="auto"/>
        <w:ind w:left="420"/>
        <w:rPr>
          <w:rFonts w:hint="default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实验六：跨VLAN通信的实现</w:t>
      </w:r>
    </w:p>
    <w:p>
      <w:pPr>
        <w:numPr>
          <w:ilvl w:val="1"/>
          <w:numId w:val="3"/>
        </w:numPr>
        <w:rPr>
          <w:rFonts w:hint="eastAsia" w:ascii="宋体" w:hAnsi="宋体"/>
          <w:sz w:val="21"/>
          <w:szCs w:val="21"/>
        </w:rPr>
      </w:pPr>
      <w:r>
        <w:rPr>
          <w:rFonts w:hint="eastAsia"/>
          <w:sz w:val="21"/>
          <w:szCs w:val="21"/>
        </w:rPr>
        <w:t>了解</w:t>
      </w:r>
      <w:r>
        <w:rPr>
          <w:rFonts w:hint="eastAsia"/>
          <w:sz w:val="21"/>
          <w:szCs w:val="21"/>
          <w:lang w:val="en-US" w:eastAsia="zh-CN"/>
        </w:rPr>
        <w:t>VLAN 之间的通信过程与实现方式。</w:t>
      </w:r>
    </w:p>
    <w:p>
      <w:pPr>
        <w:numPr>
          <w:ilvl w:val="1"/>
          <w:numId w:val="3"/>
        </w:numPr>
        <w:rPr>
          <w:rFonts w:hint="eastAsia" w:ascii="宋体" w:hAnsi="宋体"/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熟悉三层交换和路由器实现VLAN之间通信的配置与实现</w:t>
      </w:r>
    </w:p>
    <w:p>
      <w:pPr>
        <w:spacing w:line="360" w:lineRule="auto"/>
        <w:ind w:left="420"/>
        <w:rPr>
          <w:rFonts w:hint="eastAsia"/>
          <w:szCs w:val="21"/>
          <w:lang w:val="en-US" w:eastAsia="zh-CN"/>
        </w:rPr>
      </w:pPr>
    </w:p>
    <w:p>
      <w:pPr>
        <w:numPr>
          <w:ilvl w:val="0"/>
          <w:numId w:val="1"/>
        </w:numPr>
        <w:spacing w:line="360" w:lineRule="auto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实验内容</w:t>
      </w:r>
    </w:p>
    <w:p>
      <w:pPr>
        <w:spacing w:line="360" w:lineRule="auto"/>
        <w:ind w:left="420"/>
        <w:rPr>
          <w:rFonts w:hint="eastAsia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实验五：交换机基本配置与VLAN的划分</w:t>
      </w:r>
    </w:p>
    <w:p>
      <w:pPr>
        <w:numPr>
          <w:ilvl w:val="1"/>
          <w:numId w:val="2"/>
        </w:numPr>
        <w:rPr>
          <w:rFonts w:hint="eastAsia"/>
          <w:color w:val="auto"/>
          <w:sz w:val="21"/>
          <w:szCs w:val="21"/>
        </w:rPr>
      </w:pPr>
      <w:r>
        <w:rPr>
          <w:rFonts w:hint="eastAsia"/>
          <w:color w:val="auto"/>
          <w:sz w:val="21"/>
          <w:szCs w:val="21"/>
          <w:lang w:eastAsia="zh-CN"/>
        </w:rPr>
        <w:t>命令行下交换机各种模式切换。</w:t>
      </w:r>
    </w:p>
    <w:p>
      <w:pPr>
        <w:numPr>
          <w:ilvl w:val="1"/>
          <w:numId w:val="2"/>
        </w:numPr>
        <w:rPr>
          <w:rFonts w:hint="eastAsia"/>
          <w:color w:val="auto"/>
          <w:sz w:val="21"/>
          <w:szCs w:val="21"/>
        </w:rPr>
      </w:pPr>
      <w:r>
        <w:rPr>
          <w:rFonts w:hint="eastAsia"/>
          <w:color w:val="auto"/>
          <w:sz w:val="21"/>
          <w:szCs w:val="21"/>
          <w:lang w:eastAsia="zh-CN"/>
        </w:rPr>
        <w:t>查看并熟悉交换机的配置信息。</w:t>
      </w:r>
    </w:p>
    <w:p>
      <w:pPr>
        <w:numPr>
          <w:ilvl w:val="1"/>
          <w:numId w:val="2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用命令行方式在（同一台</w:t>
      </w:r>
      <w:r>
        <w:rPr>
          <w:rFonts w:hint="eastAsia"/>
          <w:sz w:val="21"/>
          <w:szCs w:val="21"/>
          <w:lang w:eastAsia="zh-CN"/>
        </w:rPr>
        <w:t>和不同交换机两种环境</w:t>
      </w:r>
      <w:r>
        <w:rPr>
          <w:rFonts w:hint="eastAsia"/>
          <w:sz w:val="21"/>
          <w:szCs w:val="21"/>
        </w:rPr>
        <w:t>）交换机上配置（不同的）</w:t>
      </w:r>
      <w:r>
        <w:rPr>
          <w:sz w:val="21"/>
          <w:szCs w:val="21"/>
        </w:rPr>
        <w:t>VLAN</w:t>
      </w:r>
      <w:r>
        <w:rPr>
          <w:rFonts w:hint="eastAsia"/>
          <w:sz w:val="21"/>
          <w:szCs w:val="21"/>
        </w:rPr>
        <w:t>。</w:t>
      </w:r>
    </w:p>
    <w:p>
      <w:pPr>
        <w:numPr>
          <w:ilvl w:val="1"/>
          <w:numId w:val="2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在两个交换机上配置TRUNK。</w:t>
      </w:r>
    </w:p>
    <w:p>
      <w:pPr>
        <w:numPr>
          <w:ilvl w:val="1"/>
          <w:numId w:val="2"/>
        </w:numPr>
        <w:rPr>
          <w:rFonts w:hint="eastAsia"/>
          <w:szCs w:val="21"/>
        </w:rPr>
      </w:pPr>
      <w:r>
        <w:rPr>
          <w:rFonts w:hint="eastAsia"/>
          <w:sz w:val="21"/>
          <w:szCs w:val="21"/>
        </w:rPr>
        <w:t>测试同一VLAN的用户可以通信，而不同的VLAN的用户不能直接通信。</w:t>
      </w:r>
    </w:p>
    <w:p>
      <w:pPr>
        <w:spacing w:line="360" w:lineRule="auto"/>
        <w:ind w:left="420"/>
        <w:rPr>
          <w:rFonts w:hint="default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实验六：跨VLAN通信的实现</w:t>
      </w:r>
    </w:p>
    <w:p>
      <w:pPr>
        <w:numPr>
          <w:ilvl w:val="1"/>
          <w:numId w:val="3"/>
        </w:numPr>
        <w:rPr>
          <w:rFonts w:hint="eastAsia"/>
          <w:sz w:val="21"/>
          <w:szCs w:val="21"/>
        </w:rPr>
      </w:pPr>
      <w:r>
        <w:rPr>
          <w:rFonts w:hint="eastAsia" w:ascii="宋体" w:hAnsi="宋体" w:cs="Courier New"/>
          <w:sz w:val="21"/>
          <w:szCs w:val="21"/>
        </w:rPr>
        <w:t>通过三层交换机实现VLAN间互相通信。</w:t>
      </w:r>
    </w:p>
    <w:p>
      <w:pPr>
        <w:numPr>
          <w:ilvl w:val="1"/>
          <w:numId w:val="3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在三层交换机上创建</w:t>
      </w:r>
      <w:r>
        <w:rPr>
          <w:sz w:val="21"/>
          <w:szCs w:val="21"/>
        </w:rPr>
        <w:t>VLAN</w:t>
      </w:r>
      <w:r>
        <w:rPr>
          <w:rFonts w:hint="eastAsia"/>
          <w:sz w:val="21"/>
          <w:szCs w:val="21"/>
        </w:rPr>
        <w:t>，给</w:t>
      </w:r>
      <w:r>
        <w:rPr>
          <w:sz w:val="21"/>
          <w:szCs w:val="21"/>
        </w:rPr>
        <w:t>VLAN</w:t>
      </w:r>
      <w:r>
        <w:rPr>
          <w:rFonts w:hint="eastAsia"/>
          <w:sz w:val="21"/>
          <w:szCs w:val="21"/>
        </w:rPr>
        <w:t>分配</w:t>
      </w:r>
      <w:r>
        <w:rPr>
          <w:sz w:val="21"/>
          <w:szCs w:val="21"/>
        </w:rPr>
        <w:t>IP</w:t>
      </w:r>
      <w:r>
        <w:rPr>
          <w:rFonts w:hint="eastAsia"/>
          <w:sz w:val="21"/>
          <w:szCs w:val="21"/>
        </w:rPr>
        <w:t>地址，向</w:t>
      </w:r>
      <w:r>
        <w:rPr>
          <w:sz w:val="21"/>
          <w:szCs w:val="21"/>
        </w:rPr>
        <w:t>VLAN</w:t>
      </w:r>
      <w:r>
        <w:rPr>
          <w:rFonts w:hint="eastAsia"/>
          <w:sz w:val="21"/>
          <w:szCs w:val="21"/>
        </w:rPr>
        <w:t>中添加交换机端口，并激活路由选择协议的操作。</w:t>
      </w:r>
    </w:p>
    <w:p>
      <w:pPr>
        <w:numPr>
          <w:ilvl w:val="1"/>
          <w:numId w:val="4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  <w:lang w:eastAsia="zh-CN"/>
        </w:rPr>
        <w:t>两层</w:t>
      </w:r>
      <w:r>
        <w:rPr>
          <w:rFonts w:hint="eastAsia"/>
          <w:sz w:val="21"/>
          <w:szCs w:val="21"/>
        </w:rPr>
        <w:t>交换机间创建</w:t>
      </w:r>
      <w:r>
        <w:rPr>
          <w:sz w:val="21"/>
          <w:szCs w:val="21"/>
        </w:rPr>
        <w:t>VLAN</w:t>
      </w:r>
      <w:r>
        <w:rPr>
          <w:rFonts w:hint="eastAsia"/>
          <w:sz w:val="21"/>
          <w:szCs w:val="21"/>
        </w:rPr>
        <w:t>，向</w:t>
      </w:r>
      <w:r>
        <w:rPr>
          <w:sz w:val="21"/>
          <w:szCs w:val="21"/>
        </w:rPr>
        <w:t>VLAN</w:t>
      </w:r>
      <w:r>
        <w:rPr>
          <w:rFonts w:hint="eastAsia"/>
          <w:sz w:val="21"/>
          <w:szCs w:val="21"/>
        </w:rPr>
        <w:t>中添加交换机端口，配置</w:t>
      </w:r>
      <w:r>
        <w:rPr>
          <w:sz w:val="21"/>
          <w:szCs w:val="21"/>
        </w:rPr>
        <w:t>Trunk</w:t>
      </w:r>
      <w:r>
        <w:rPr>
          <w:rFonts w:hint="eastAsia"/>
          <w:sz w:val="21"/>
          <w:szCs w:val="21"/>
        </w:rPr>
        <w:t>端口</w:t>
      </w:r>
    </w:p>
    <w:p>
      <w:pPr>
        <w:numPr>
          <w:ilvl w:val="1"/>
          <w:numId w:val="4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在路由器上创建子接口，设置包封装格式，并激活路由选择协议的操作</w:t>
      </w:r>
    </w:p>
    <w:p>
      <w:pPr>
        <w:numPr>
          <w:ilvl w:val="1"/>
          <w:numId w:val="4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测试不同</w:t>
      </w:r>
      <w:r>
        <w:rPr>
          <w:sz w:val="21"/>
          <w:szCs w:val="21"/>
        </w:rPr>
        <w:t>VLAN</w:t>
      </w:r>
      <w:r>
        <w:rPr>
          <w:rFonts w:hint="eastAsia"/>
          <w:sz w:val="21"/>
          <w:szCs w:val="21"/>
        </w:rPr>
        <w:t>间通信。</w:t>
      </w:r>
    </w:p>
    <w:p>
      <w:pPr>
        <w:spacing w:line="360" w:lineRule="auto"/>
        <w:rPr>
          <w:rFonts w:hint="eastAsia"/>
          <w:szCs w:val="21"/>
        </w:rPr>
      </w:pPr>
    </w:p>
    <w:p>
      <w:pPr>
        <w:numPr>
          <w:ilvl w:val="0"/>
          <w:numId w:val="1"/>
        </w:numPr>
        <w:spacing w:line="360" w:lineRule="auto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实验步骤</w:t>
      </w:r>
      <w:r>
        <w:rPr>
          <w:rFonts w:hint="eastAsia"/>
          <w:b/>
          <w:sz w:val="28"/>
          <w:szCs w:val="28"/>
          <w:lang w:eastAsia="zh-CN"/>
        </w:rPr>
        <w:t>（</w:t>
      </w:r>
      <w:r>
        <w:rPr>
          <w:rFonts w:hint="eastAsia"/>
          <w:b/>
          <w:sz w:val="28"/>
          <w:szCs w:val="28"/>
          <w:lang w:val="en-US" w:eastAsia="zh-CN"/>
        </w:rPr>
        <w:t>过程、结果截图</w:t>
      </w:r>
      <w:r>
        <w:rPr>
          <w:rFonts w:hint="eastAsia"/>
          <w:b/>
          <w:sz w:val="28"/>
          <w:szCs w:val="28"/>
          <w:lang w:eastAsia="zh-CN"/>
        </w:rPr>
        <w:t>）</w:t>
      </w:r>
    </w:p>
    <w:p>
      <w:pPr>
        <w:spacing w:line="360" w:lineRule="auto"/>
        <w:ind w:left="420"/>
        <w:rPr>
          <w:rFonts w:hint="eastAsia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实验五：交换机基本配置与VLAN的划分</w:t>
      </w:r>
    </w:p>
    <w:p>
      <w:pPr>
        <w:spacing w:line="360" w:lineRule="auto"/>
        <w:ind w:left="420"/>
        <w:rPr>
          <w:rFonts w:hint="eastAsia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实验过程：</w:t>
      </w:r>
    </w:p>
    <w:p>
      <w:pPr>
        <w:spacing w:line="360" w:lineRule="auto"/>
        <w:ind w:left="42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在实验开始前，需要将各主机的网段按实验指导书的最后一页的内容修改好。</w:t>
      </w:r>
    </w:p>
    <w:p>
      <w:pPr>
        <w:numPr>
          <w:ilvl w:val="0"/>
          <w:numId w:val="5"/>
        </w:numPr>
        <w:spacing w:line="360" w:lineRule="auto"/>
        <w:ind w:left="420"/>
        <w:rPr>
          <w:rFonts w:hint="default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利用1台交换机进行实验</w:t>
      </w:r>
    </w:p>
    <w:p>
      <w:pPr>
        <w:numPr>
          <w:ilvl w:val="1"/>
          <w:numId w:val="5"/>
        </w:numPr>
        <w:spacing w:line="360" w:lineRule="auto"/>
        <w:ind w:left="840" w:left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记录主机配置信息</w:t>
      </w:r>
    </w:p>
    <w:p>
      <w:pPr>
        <w:numPr>
          <w:ilvl w:val="0"/>
          <w:numId w:val="0"/>
        </w:numPr>
        <w:spacing w:line="360" w:lineRule="auto"/>
        <w:ind w:left="420" w:leftChars="0"/>
        <w:jc w:val="center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drawing>
          <wp:inline distT="0" distB="0" distL="114300" distR="114300">
            <wp:extent cx="2151380" cy="1973580"/>
            <wp:effectExtent l="0" t="0" r="7620" b="7620"/>
            <wp:docPr id="1" name="图片 1" descr="88864a0ac1ce741c70156d7a90ff5ada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88864a0ac1ce741c70156d7a90ff5ada_"/>
                    <pic:cNvPicPr>
                      <a:picLocks noChangeAspect="1"/>
                    </pic:cNvPicPr>
                  </pic:nvPicPr>
                  <pic:blipFill>
                    <a:blip r:embed="rId4"/>
                    <a:srcRect l="38382" t="-498" r="20828" b="50602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20" w:leftChars="0"/>
        <w:jc w:val="center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drawing>
          <wp:inline distT="0" distB="0" distL="114300" distR="114300">
            <wp:extent cx="2383790" cy="2467610"/>
            <wp:effectExtent l="0" t="0" r="3810" b="8890"/>
            <wp:docPr id="8" name="图片 8" descr="1398aefdf6bfbbda4312197f7353d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398aefdf6bfbbda4312197f7353d5a"/>
                    <pic:cNvPicPr>
                      <a:picLocks noChangeAspect="1"/>
                    </pic:cNvPicPr>
                  </pic:nvPicPr>
                  <pic:blipFill>
                    <a:blip r:embed="rId5"/>
                    <a:srcRect l="34156" t="24872" r="20664" b="12773"/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本次实验用到的主机的IP地址分别为：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主机5：10.1.20.5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主机6：10.1.20.6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主机7：10.1.20.7</w:t>
      </w:r>
    </w:p>
    <w:p>
      <w:pPr>
        <w:numPr>
          <w:ilvl w:val="1"/>
          <w:numId w:val="5"/>
        </w:numPr>
        <w:spacing w:line="360" w:lineRule="auto"/>
        <w:ind w:left="840" w:left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接线</w:t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将B6,B7作为测试机，将B5作为配置机：</w:t>
      </w:r>
    </w:p>
    <w:p>
      <w:pPr>
        <w:numPr>
          <w:ilvl w:val="2"/>
          <w:numId w:val="5"/>
        </w:numPr>
        <w:spacing w:line="360" w:lineRule="auto"/>
        <w:ind w:left="1260" w:leftChars="0" w:hanging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B6，B7接分6，分7；B5接主5，用于构造实验环境</w:t>
      </w:r>
    </w:p>
    <w:p>
      <w:pPr>
        <w:numPr>
          <w:ilvl w:val="2"/>
          <w:numId w:val="5"/>
        </w:numPr>
        <w:spacing w:line="360" w:lineRule="auto"/>
        <w:ind w:left="1260" w:leftChars="0" w:hanging="420" w:firstLineChars="0"/>
        <w:rPr>
          <w:rFonts w:hint="default"/>
          <w:b w:val="0"/>
          <w:bCs w:val="0"/>
          <w:szCs w:val="21"/>
          <w:highlight w:val="none"/>
          <w:lang w:val="en-US" w:eastAsia="zh-CN"/>
        </w:rPr>
      </w:pPr>
      <w:r>
        <w:rPr>
          <w:rFonts w:hint="eastAsia"/>
          <w:b w:val="0"/>
          <w:bCs w:val="0"/>
          <w:szCs w:val="21"/>
          <w:highlight w:val="none"/>
          <w:lang w:val="en-US" w:eastAsia="zh-CN"/>
        </w:rPr>
        <w:t>在机柜中将</w:t>
      </w:r>
      <w:r>
        <w:rPr>
          <w:rFonts w:hint="eastAsia"/>
          <w:b w:val="0"/>
          <w:bCs w:val="0"/>
          <w:szCs w:val="21"/>
          <w:lang w:val="en-US" w:eastAsia="zh-CN"/>
        </w:rPr>
        <w:t>分6，分7</w:t>
      </w:r>
      <w:r>
        <w:rPr>
          <w:rFonts w:hint="eastAsia"/>
          <w:b w:val="0"/>
          <w:bCs w:val="0"/>
          <w:szCs w:val="21"/>
          <w:highlight w:val="none"/>
          <w:lang w:val="en-US" w:eastAsia="zh-CN"/>
        </w:rPr>
        <w:t>的线接到交换机6号，7号端口上</w:t>
      </w:r>
    </w:p>
    <w:p>
      <w:pPr>
        <w:numPr>
          <w:ilvl w:val="1"/>
          <w:numId w:val="5"/>
        </w:numPr>
        <w:spacing w:line="360" w:lineRule="auto"/>
        <w:ind w:left="840" w:left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登录到交换机</w:t>
      </w:r>
    </w:p>
    <w:p>
      <w:pPr>
        <w:numPr>
          <w:ilvl w:val="2"/>
          <w:numId w:val="5"/>
        </w:numPr>
        <w:spacing w:line="360" w:lineRule="auto"/>
        <w:ind w:left="1260" w:leftChars="0" w:hanging="420" w:firstLineChars="0"/>
        <w:rPr>
          <w:rFonts w:hint="default"/>
          <w:b w:val="0"/>
          <w:bCs w:val="0"/>
          <w:szCs w:val="21"/>
          <w:highlight w:val="none"/>
          <w:lang w:val="en-US" w:eastAsia="zh-CN"/>
        </w:rPr>
      </w:pPr>
      <w:r>
        <w:rPr>
          <w:rFonts w:hint="eastAsia"/>
          <w:b w:val="0"/>
          <w:bCs w:val="0"/>
          <w:szCs w:val="21"/>
          <w:highlight w:val="none"/>
          <w:lang w:val="en-US" w:eastAsia="zh-CN"/>
        </w:rPr>
        <w:t>通过浏览器登录到RCMS页面</w:t>
      </w:r>
    </w:p>
    <w:p>
      <w:pPr>
        <w:numPr>
          <w:ilvl w:val="2"/>
          <w:numId w:val="5"/>
        </w:numPr>
        <w:spacing w:line="360" w:lineRule="auto"/>
        <w:ind w:left="1260" w:leftChars="0" w:hanging="420" w:firstLineChars="0"/>
        <w:rPr>
          <w:rFonts w:hint="default"/>
          <w:b w:val="0"/>
          <w:bCs w:val="0"/>
          <w:szCs w:val="21"/>
          <w:highlight w:val="none"/>
          <w:lang w:val="en-US" w:eastAsia="zh-CN"/>
        </w:rPr>
      </w:pPr>
      <w:r>
        <w:rPr>
          <w:rFonts w:hint="eastAsia"/>
          <w:b w:val="0"/>
          <w:bCs w:val="0"/>
          <w:szCs w:val="21"/>
          <w:highlight w:val="none"/>
          <w:lang w:val="en-US" w:eastAsia="zh-CN"/>
        </w:rPr>
        <w:t>选择一台交换机S3，进入用户模式</w:t>
      </w:r>
    </w:p>
    <w:p>
      <w:pPr>
        <w:numPr>
          <w:ilvl w:val="1"/>
          <w:numId w:val="5"/>
        </w:numPr>
        <w:spacing w:line="360" w:lineRule="auto"/>
        <w:ind w:left="840" w:leftChars="0" w:hanging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在交换机S3上建立2个VLAN，分别为：</w:t>
      </w:r>
      <w:r>
        <w:rPr>
          <w:rFonts w:hint="eastAsia"/>
          <w:b w:val="0"/>
          <w:bCs w:val="0"/>
          <w:szCs w:val="21"/>
          <w:highlight w:val="none"/>
          <w:lang w:val="en-US" w:eastAsia="zh-CN"/>
        </w:rPr>
        <w:t>VLAN 10, VLAN 20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drawing>
          <wp:inline distT="0" distB="0" distL="114300" distR="114300">
            <wp:extent cx="3611880" cy="2605405"/>
            <wp:effectExtent l="0" t="0" r="7620" b="10795"/>
            <wp:docPr id="2" name="图片 2" descr="1fce73fd2af2fe547124578b99c5ac62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fce73fd2af2fe547124578b99c5ac62_"/>
                    <pic:cNvPicPr>
                      <a:picLocks noChangeAspect="1"/>
                    </pic:cNvPicPr>
                  </pic:nvPicPr>
                  <pic:blipFill>
                    <a:blip r:embed="rId6"/>
                    <a:srcRect l="9030" t="14577" r="15423" b="12763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"/>
        </w:numPr>
        <w:spacing w:line="360" w:lineRule="auto"/>
        <w:ind w:left="840" w:leftChars="0" w:hanging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t>将端口</w:t>
      </w:r>
      <w:r>
        <w:rPr>
          <w:rFonts w:hint="eastAsia"/>
          <w:b w:val="0"/>
          <w:bCs w:val="0"/>
          <w:szCs w:val="21"/>
          <w:lang w:val="en-US" w:eastAsia="zh-CN"/>
        </w:rPr>
        <w:t>0/6，端口0/7</w:t>
      </w:r>
      <w:r>
        <w:rPr>
          <w:rFonts w:hint="default"/>
          <w:b w:val="0"/>
          <w:bCs w:val="0"/>
          <w:szCs w:val="21"/>
          <w:lang w:val="en-US" w:eastAsia="zh-CN"/>
        </w:rPr>
        <w:t>放入</w:t>
      </w:r>
      <w:r>
        <w:rPr>
          <w:rFonts w:hint="default"/>
          <w:b w:val="0"/>
          <w:bCs w:val="0"/>
          <w:szCs w:val="21"/>
          <w:highlight w:val="none"/>
          <w:lang w:val="en-US" w:eastAsia="zh-CN"/>
        </w:rPr>
        <w:t>VLAN10</w:t>
      </w:r>
      <w:r>
        <w:rPr>
          <w:rFonts w:hint="eastAsia"/>
          <w:b w:val="0"/>
          <w:bCs w:val="0"/>
          <w:szCs w:val="21"/>
          <w:highlight w:val="none"/>
          <w:lang w:val="en-US" w:eastAsia="zh-CN"/>
        </w:rPr>
        <w:t>中，并显示VLAN配置</w:t>
      </w:r>
    </w:p>
    <w:p>
      <w:pPr>
        <w:jc w:val="center"/>
        <w:rPr>
          <w:rFonts w:hint="eastAsia" w:ascii="宋体" w:hAnsi="宋体" w:eastAsia="宋体"/>
          <w:sz w:val="21"/>
          <w:szCs w:val="21"/>
          <w:lang w:eastAsia="zh-CN"/>
        </w:rPr>
      </w:pPr>
      <w:r>
        <w:rPr>
          <w:rFonts w:hint="eastAsia" w:ascii="宋体" w:hAnsi="宋体" w:eastAsia="宋体"/>
          <w:sz w:val="21"/>
          <w:szCs w:val="21"/>
          <w:lang w:eastAsia="zh-CN"/>
        </w:rPr>
        <w:drawing>
          <wp:inline distT="0" distB="0" distL="114300" distR="114300">
            <wp:extent cx="3201670" cy="2055495"/>
            <wp:effectExtent l="0" t="0" r="11430" b="1905"/>
            <wp:docPr id="3" name="图片 3" descr="22eb23bd6fc85b434701df5359b47f67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2eb23bd6fc85b434701df5359b47f67_"/>
                    <pic:cNvPicPr>
                      <a:picLocks noChangeAspect="1"/>
                    </pic:cNvPicPr>
                  </pic:nvPicPr>
                  <pic:blipFill>
                    <a:blip r:embed="rId7"/>
                    <a:srcRect l="39116" t="43057" r="181"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320167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(5)检测与实验结果分析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t>通过ping测试配置结果。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测试同一VLAN内的主机：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利用主机6（在</w:t>
      </w:r>
      <w:r>
        <w:rPr>
          <w:rFonts w:hint="default"/>
          <w:b w:val="0"/>
          <w:bCs w:val="0"/>
          <w:szCs w:val="21"/>
          <w:highlight w:val="none"/>
          <w:lang w:val="en-US" w:eastAsia="zh-CN"/>
        </w:rPr>
        <w:t>VLAN10</w:t>
      </w:r>
      <w:r>
        <w:rPr>
          <w:rFonts w:hint="eastAsia"/>
          <w:b w:val="0"/>
          <w:bCs w:val="0"/>
          <w:szCs w:val="21"/>
          <w:highlight w:val="none"/>
          <w:lang w:val="en-US" w:eastAsia="zh-CN"/>
        </w:rPr>
        <w:t>内</w:t>
      </w:r>
      <w:r>
        <w:rPr>
          <w:rFonts w:hint="eastAsia"/>
          <w:b w:val="0"/>
          <w:bCs w:val="0"/>
          <w:szCs w:val="21"/>
          <w:lang w:val="en-US" w:eastAsia="zh-CN"/>
        </w:rPr>
        <w:t>） ping主机7（在</w:t>
      </w:r>
      <w:r>
        <w:rPr>
          <w:rFonts w:hint="default"/>
          <w:b w:val="0"/>
          <w:bCs w:val="0"/>
          <w:szCs w:val="21"/>
          <w:highlight w:val="none"/>
          <w:lang w:val="en-US" w:eastAsia="zh-CN"/>
        </w:rPr>
        <w:t>VLAN10</w:t>
      </w:r>
      <w:r>
        <w:rPr>
          <w:rFonts w:hint="eastAsia"/>
          <w:b w:val="0"/>
          <w:bCs w:val="0"/>
          <w:szCs w:val="21"/>
          <w:highlight w:val="none"/>
          <w:lang w:val="en-US" w:eastAsia="zh-CN"/>
        </w:rPr>
        <w:t>内</w:t>
      </w:r>
      <w:r>
        <w:rPr>
          <w:rFonts w:hint="eastAsia"/>
          <w:b w:val="0"/>
          <w:bCs w:val="0"/>
          <w:szCs w:val="21"/>
          <w:lang w:val="en-US" w:eastAsia="zh-CN"/>
        </w:rPr>
        <w:t>），可以ping通。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center"/>
        <w:rPr>
          <w:rFonts w:hint="default"/>
          <w:b w:val="0"/>
          <w:bCs w:val="0"/>
          <w:szCs w:val="21"/>
          <w:highlight w:val="none"/>
          <w:lang w:val="en-US" w:eastAsia="zh-CN"/>
        </w:rPr>
      </w:pPr>
      <w:r>
        <w:rPr>
          <w:rFonts w:hint="default"/>
          <w:b w:val="0"/>
          <w:bCs w:val="0"/>
          <w:szCs w:val="21"/>
          <w:highlight w:val="none"/>
          <w:lang w:val="en-US" w:eastAsia="zh-CN"/>
        </w:rPr>
        <w:drawing>
          <wp:inline distT="0" distB="0" distL="114300" distR="114300">
            <wp:extent cx="3172460" cy="1301750"/>
            <wp:effectExtent l="0" t="0" r="2540" b="6350"/>
            <wp:docPr id="4" name="图片 4" descr="af05ddf847bb0cb10cd748b490c78ac5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af05ddf847bb0cb10cd748b490c78ac5_"/>
                    <pic:cNvPicPr>
                      <a:picLocks noChangeAspect="1"/>
                    </pic:cNvPicPr>
                  </pic:nvPicPr>
                  <pic:blipFill>
                    <a:blip r:embed="rId8"/>
                    <a:srcRect l="23176" t="51742" r="29111" b="22154"/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b w:val="0"/>
          <w:bCs w:val="0"/>
          <w:szCs w:val="21"/>
          <w:highlight w:val="none"/>
          <w:lang w:val="en-US" w:eastAsia="zh-CN"/>
        </w:rPr>
      </w:pPr>
      <w:r>
        <w:rPr>
          <w:rFonts w:hint="eastAsia"/>
          <w:b w:val="0"/>
          <w:bCs w:val="0"/>
          <w:szCs w:val="21"/>
          <w:highlight w:val="none"/>
          <w:lang w:val="en-US" w:eastAsia="zh-CN"/>
        </w:rPr>
        <w:t>测试不同VLAN的主机：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eastAsia"/>
          <w:b w:val="0"/>
          <w:bCs w:val="0"/>
          <w:szCs w:val="21"/>
          <w:highlight w:val="none"/>
          <w:lang w:val="en-US" w:eastAsia="zh-CN"/>
        </w:rPr>
      </w:pPr>
      <w:r>
        <w:rPr>
          <w:rFonts w:hint="eastAsia"/>
          <w:b w:val="0"/>
          <w:bCs w:val="0"/>
          <w:szCs w:val="21"/>
          <w:highlight w:val="none"/>
          <w:lang w:val="en-US" w:eastAsia="zh-CN"/>
        </w:rPr>
        <w:t xml:space="preserve">利用主机5 </w:t>
      </w:r>
      <w:r>
        <w:rPr>
          <w:rFonts w:hint="eastAsia"/>
          <w:b w:val="0"/>
          <w:bCs w:val="0"/>
          <w:szCs w:val="21"/>
          <w:lang w:val="en-US" w:eastAsia="zh-CN"/>
        </w:rPr>
        <w:t>（在</w:t>
      </w:r>
      <w:r>
        <w:rPr>
          <w:rFonts w:hint="default"/>
          <w:b w:val="0"/>
          <w:bCs w:val="0"/>
          <w:szCs w:val="21"/>
          <w:highlight w:val="none"/>
          <w:lang w:val="en-US" w:eastAsia="zh-CN"/>
        </w:rPr>
        <w:t>VLAN1</w:t>
      </w:r>
      <w:r>
        <w:rPr>
          <w:rFonts w:hint="eastAsia"/>
          <w:b w:val="0"/>
          <w:bCs w:val="0"/>
          <w:szCs w:val="21"/>
          <w:highlight w:val="none"/>
          <w:lang w:val="en-US" w:eastAsia="zh-CN"/>
        </w:rPr>
        <w:t>内</w:t>
      </w:r>
      <w:r>
        <w:rPr>
          <w:rFonts w:hint="eastAsia"/>
          <w:b w:val="0"/>
          <w:bCs w:val="0"/>
          <w:szCs w:val="21"/>
          <w:lang w:val="en-US" w:eastAsia="zh-CN"/>
        </w:rPr>
        <w:t>）</w:t>
      </w:r>
      <w:r>
        <w:rPr>
          <w:rFonts w:hint="eastAsia"/>
          <w:b w:val="0"/>
          <w:bCs w:val="0"/>
          <w:szCs w:val="21"/>
          <w:highlight w:val="none"/>
          <w:lang w:val="en-US" w:eastAsia="zh-CN"/>
        </w:rPr>
        <w:t>ping主机7</w:t>
      </w:r>
      <w:r>
        <w:rPr>
          <w:rFonts w:hint="eastAsia"/>
          <w:b w:val="0"/>
          <w:bCs w:val="0"/>
          <w:szCs w:val="21"/>
          <w:lang w:val="en-US" w:eastAsia="zh-CN"/>
        </w:rPr>
        <w:t>（在</w:t>
      </w:r>
      <w:r>
        <w:rPr>
          <w:rFonts w:hint="default"/>
          <w:b w:val="0"/>
          <w:bCs w:val="0"/>
          <w:szCs w:val="21"/>
          <w:highlight w:val="none"/>
          <w:lang w:val="en-US" w:eastAsia="zh-CN"/>
        </w:rPr>
        <w:t>VLAN10</w:t>
      </w:r>
      <w:r>
        <w:rPr>
          <w:rFonts w:hint="eastAsia"/>
          <w:b w:val="0"/>
          <w:bCs w:val="0"/>
          <w:szCs w:val="21"/>
          <w:highlight w:val="none"/>
          <w:lang w:val="en-US" w:eastAsia="zh-CN"/>
        </w:rPr>
        <w:t>内</w:t>
      </w:r>
      <w:r>
        <w:rPr>
          <w:rFonts w:hint="eastAsia"/>
          <w:b w:val="0"/>
          <w:bCs w:val="0"/>
          <w:szCs w:val="21"/>
          <w:lang w:val="en-US" w:eastAsia="zh-CN"/>
        </w:rPr>
        <w:t>）</w:t>
      </w:r>
      <w:r>
        <w:rPr>
          <w:rFonts w:hint="eastAsia"/>
          <w:b w:val="0"/>
          <w:bCs w:val="0"/>
          <w:szCs w:val="21"/>
          <w:highlight w:val="none"/>
          <w:lang w:val="en-US" w:eastAsia="zh-CN"/>
        </w:rPr>
        <w:t>，ping不通。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default"/>
          <w:b w:val="0"/>
          <w:bCs w:val="0"/>
          <w:szCs w:val="21"/>
          <w:highlight w:val="none"/>
          <w:lang w:val="en-US" w:eastAsia="zh-CN"/>
        </w:rPr>
      </w:pPr>
      <w:r>
        <w:rPr>
          <w:rFonts w:hint="default"/>
          <w:b w:val="0"/>
          <w:bCs w:val="0"/>
          <w:szCs w:val="21"/>
          <w:highlight w:val="none"/>
          <w:lang w:val="en-US" w:eastAsia="zh-CN"/>
        </w:rPr>
        <w:drawing>
          <wp:inline distT="0" distB="0" distL="114300" distR="114300">
            <wp:extent cx="2533015" cy="1265555"/>
            <wp:effectExtent l="0" t="0" r="6985" b="4445"/>
            <wp:docPr id="5" name="图片 5" descr="22eb23bd6fc85b434701df5359b47f67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2eb23bd6fc85b434701df5359b47f67_"/>
                    <pic:cNvPicPr>
                      <a:picLocks noChangeAspect="1"/>
                    </pic:cNvPicPr>
                  </pic:nvPicPr>
                  <pic:blipFill>
                    <a:blip r:embed="rId7"/>
                    <a:srcRect l="8524" t="43490" r="60631" b="35961"/>
                    <a:stretch>
                      <a:fillRect/>
                    </a:stretch>
                  </pic:blipFill>
                  <pic:spPr>
                    <a:xfrm>
                      <a:off x="0" y="0"/>
                      <a:ext cx="253301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ind w:left="420"/>
        <w:rPr>
          <w:rFonts w:hint="default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利用2台交换机进行实验</w:t>
      </w:r>
    </w:p>
    <w:p>
      <w:pPr>
        <w:numPr>
          <w:ilvl w:val="1"/>
          <w:numId w:val="5"/>
        </w:numPr>
        <w:spacing w:line="360" w:lineRule="auto"/>
        <w:ind w:left="840" w:left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记录主机配置信息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本次实验用到的主机的IP地址分别为：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主机5：10.1.20.5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主机6：10.1.20.6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主机7：10.1.20.7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主机8：10.1.20.8</w:t>
      </w:r>
    </w:p>
    <w:p>
      <w:pPr>
        <w:numPr>
          <w:ilvl w:val="1"/>
          <w:numId w:val="5"/>
        </w:numPr>
        <w:spacing w:line="360" w:lineRule="auto"/>
        <w:ind w:left="840" w:left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接线</w:t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将主机5，主机7，主机8作为测试机，将主机6作为配置机：</w:t>
      </w:r>
    </w:p>
    <w:p>
      <w:pPr>
        <w:numPr>
          <w:ilvl w:val="2"/>
          <w:numId w:val="5"/>
        </w:numPr>
        <w:spacing w:line="360" w:lineRule="auto"/>
        <w:ind w:left="1260" w:leftChars="0" w:hanging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主机5，主机7，主机8接分5，分7，分8；主机6接主6，用于构造实验环境</w:t>
      </w:r>
    </w:p>
    <w:p>
      <w:pPr>
        <w:numPr>
          <w:ilvl w:val="2"/>
          <w:numId w:val="5"/>
        </w:numPr>
        <w:spacing w:line="360" w:lineRule="auto"/>
        <w:ind w:left="1260" w:leftChars="0" w:hanging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highlight w:val="none"/>
          <w:lang w:val="en-US" w:eastAsia="zh-CN"/>
        </w:rPr>
        <w:t>在机柜中将</w:t>
      </w:r>
      <w:r>
        <w:rPr>
          <w:rFonts w:hint="eastAsia"/>
          <w:b w:val="0"/>
          <w:bCs w:val="0"/>
          <w:szCs w:val="21"/>
          <w:lang w:val="en-US" w:eastAsia="zh-CN"/>
        </w:rPr>
        <w:t>分5，分7，分8</w:t>
      </w:r>
      <w:r>
        <w:rPr>
          <w:rFonts w:hint="eastAsia"/>
          <w:b w:val="0"/>
          <w:bCs w:val="0"/>
          <w:szCs w:val="21"/>
          <w:highlight w:val="none"/>
          <w:lang w:val="en-US" w:eastAsia="zh-CN"/>
        </w:rPr>
        <w:t>的线接到交换机5,6,8号端口上</w:t>
      </w:r>
    </w:p>
    <w:p>
      <w:pPr>
        <w:numPr>
          <w:ilvl w:val="1"/>
          <w:numId w:val="5"/>
        </w:numPr>
        <w:spacing w:line="360" w:lineRule="auto"/>
        <w:ind w:left="840" w:left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登录到交换机</w:t>
      </w:r>
    </w:p>
    <w:p>
      <w:pPr>
        <w:numPr>
          <w:ilvl w:val="2"/>
          <w:numId w:val="5"/>
        </w:numPr>
        <w:spacing w:line="360" w:lineRule="auto"/>
        <w:ind w:left="1260" w:leftChars="0" w:hanging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通过浏览器登录到RCMS页面</w:t>
      </w:r>
    </w:p>
    <w:p>
      <w:pPr>
        <w:numPr>
          <w:ilvl w:val="2"/>
          <w:numId w:val="5"/>
        </w:numPr>
        <w:spacing w:line="360" w:lineRule="auto"/>
        <w:ind w:left="1260" w:leftChars="0" w:hanging="420" w:firstLineChars="0"/>
        <w:rPr>
          <w:rFonts w:hint="default"/>
          <w:b w:val="0"/>
          <w:bCs w:val="0"/>
          <w:szCs w:val="21"/>
          <w:highlight w:val="none"/>
          <w:lang w:val="en-US" w:eastAsia="zh-CN"/>
        </w:rPr>
      </w:pPr>
      <w:r>
        <w:rPr>
          <w:rFonts w:hint="eastAsia"/>
          <w:b w:val="0"/>
          <w:bCs w:val="0"/>
          <w:szCs w:val="21"/>
          <w:highlight w:val="none"/>
          <w:lang w:val="en-US" w:eastAsia="zh-CN"/>
        </w:rPr>
        <w:t>用配置VLAN的两台主机选择S3,S4两台交换机，进入用户模式</w:t>
      </w:r>
    </w:p>
    <w:p>
      <w:pPr>
        <w:numPr>
          <w:ilvl w:val="1"/>
          <w:numId w:val="5"/>
        </w:numPr>
        <w:spacing w:line="360" w:lineRule="auto"/>
        <w:ind w:left="840" w:leftChars="0" w:hanging="420" w:firstLineChars="0"/>
        <w:rPr>
          <w:rFonts w:hint="default"/>
          <w:b w:val="0"/>
          <w:bCs w:val="0"/>
          <w:szCs w:val="21"/>
          <w:highlight w:val="none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在交换机S4上建立2个VLAN，分别为：</w:t>
      </w:r>
      <w:r>
        <w:rPr>
          <w:rFonts w:hint="eastAsia"/>
          <w:b w:val="0"/>
          <w:bCs w:val="0"/>
          <w:szCs w:val="21"/>
          <w:highlight w:val="none"/>
          <w:lang w:val="en-US" w:eastAsia="zh-CN"/>
        </w:rPr>
        <w:t>VLAN 10, VLAN 20</w:t>
      </w:r>
    </w:p>
    <w:p>
      <w:pPr>
        <w:numPr>
          <w:ilvl w:val="1"/>
          <w:numId w:val="5"/>
        </w:numPr>
        <w:spacing w:line="360" w:lineRule="auto"/>
        <w:ind w:left="840" w:leftChars="0" w:hanging="420" w:firstLineChars="0"/>
        <w:rPr>
          <w:rFonts w:hint="default"/>
          <w:b w:val="0"/>
          <w:bCs w:val="0"/>
          <w:szCs w:val="21"/>
          <w:highlight w:val="none"/>
          <w:lang w:val="en-US" w:eastAsia="zh-CN"/>
        </w:rPr>
      </w:pPr>
      <w:r>
        <w:rPr>
          <w:rFonts w:hint="default"/>
          <w:b w:val="0"/>
          <w:bCs w:val="0"/>
          <w:szCs w:val="21"/>
          <w:highlight w:val="none"/>
          <w:lang w:val="en-US" w:eastAsia="zh-CN"/>
        </w:rPr>
        <w:t>将端口0/5、0/</w:t>
      </w:r>
      <w:r>
        <w:rPr>
          <w:rFonts w:hint="eastAsia"/>
          <w:b w:val="0"/>
          <w:bCs w:val="0"/>
          <w:szCs w:val="21"/>
          <w:highlight w:val="none"/>
          <w:lang w:val="en-US" w:eastAsia="zh-CN"/>
        </w:rPr>
        <w:t>6</w:t>
      </w:r>
      <w:r>
        <w:rPr>
          <w:rFonts w:hint="default"/>
          <w:b w:val="0"/>
          <w:bCs w:val="0"/>
          <w:szCs w:val="21"/>
          <w:highlight w:val="none"/>
          <w:lang w:val="en-US" w:eastAsia="zh-CN"/>
        </w:rPr>
        <w:t>分别放入VLAN10和VLAN20</w:t>
      </w:r>
    </w:p>
    <w:p>
      <w:pPr>
        <w:jc w:val="center"/>
        <w:rPr>
          <w:rFonts w:hint="eastAsia" w:ascii="宋体" w:hAnsi="宋体"/>
          <w:sz w:val="21"/>
          <w:szCs w:val="21"/>
        </w:rPr>
      </w:pPr>
      <w:r>
        <w:rPr>
          <w:rFonts w:hint="eastAsia" w:ascii="宋体" w:hAnsi="宋体" w:eastAsia="宋体"/>
          <w:sz w:val="21"/>
          <w:szCs w:val="21"/>
          <w:lang w:eastAsia="zh-CN"/>
        </w:rPr>
        <w:drawing>
          <wp:inline distT="0" distB="0" distL="114300" distR="114300">
            <wp:extent cx="3431540" cy="2292350"/>
            <wp:effectExtent l="0" t="0" r="10160" b="6350"/>
            <wp:docPr id="10" name="图片 10" descr="f3273bb891a9513a5cadf648377e8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f3273bb891a9513a5cadf648377e8bf"/>
                    <pic:cNvPicPr>
                      <a:picLocks noChangeAspect="1"/>
                    </pic:cNvPicPr>
                  </pic:nvPicPr>
                  <pic:blipFill>
                    <a:blip r:embed="rId9"/>
                    <a:srcRect l="17391" t="14955" r="17571" b="27118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"/>
        </w:numPr>
        <w:spacing w:line="360" w:lineRule="auto"/>
        <w:ind w:left="840" w:leftChars="0" w:hanging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t>把交换机</w:t>
      </w:r>
      <w:r>
        <w:rPr>
          <w:rFonts w:hint="eastAsia"/>
          <w:b w:val="0"/>
          <w:bCs w:val="0"/>
          <w:szCs w:val="21"/>
          <w:lang w:val="en-US" w:eastAsia="zh-CN"/>
        </w:rPr>
        <w:t>S3</w:t>
      </w:r>
      <w:r>
        <w:rPr>
          <w:rFonts w:hint="default"/>
          <w:b w:val="0"/>
          <w:bCs w:val="0"/>
          <w:szCs w:val="21"/>
          <w:lang w:val="en-US" w:eastAsia="zh-CN"/>
        </w:rPr>
        <w:t>与</w:t>
      </w:r>
      <w:r>
        <w:rPr>
          <w:rFonts w:hint="eastAsia"/>
          <w:b w:val="0"/>
          <w:bCs w:val="0"/>
          <w:szCs w:val="21"/>
          <w:lang w:val="en-US" w:eastAsia="zh-CN"/>
        </w:rPr>
        <w:t>交换机S4</w:t>
      </w:r>
      <w:r>
        <w:rPr>
          <w:rFonts w:hint="default"/>
          <w:b w:val="0"/>
          <w:bCs w:val="0"/>
          <w:szCs w:val="21"/>
          <w:lang w:val="en-US" w:eastAsia="zh-CN"/>
        </w:rPr>
        <w:t>连接的0/24接口做成trunk模式。(Tag VLAN)</w:t>
      </w:r>
    </w:p>
    <w:p>
      <w:pPr>
        <w:numPr>
          <w:ilvl w:val="1"/>
          <w:numId w:val="5"/>
        </w:numPr>
        <w:spacing w:line="360" w:lineRule="auto"/>
        <w:ind w:left="840" w:leftChars="0" w:hanging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t>显示VLAN配置和trunk配置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eastAsia" w:ascii="宋体" w:hAnsi="宋体" w:eastAsia="宋体"/>
          <w:sz w:val="21"/>
          <w:szCs w:val="21"/>
          <w:highlight w:val="lightGray"/>
          <w:lang w:val="en-US" w:eastAsia="zh-CN"/>
        </w:rPr>
      </w:pPr>
      <w:r>
        <w:rPr>
          <w:rFonts w:hint="eastAsia" w:ascii="宋体" w:hAnsi="宋体" w:eastAsia="宋体"/>
          <w:sz w:val="21"/>
          <w:szCs w:val="21"/>
          <w:highlight w:val="lightGray"/>
          <w:lang w:val="en-US" w:eastAsia="zh-CN"/>
        </w:rPr>
        <w:drawing>
          <wp:inline distT="0" distB="0" distL="114300" distR="114300">
            <wp:extent cx="3614420" cy="2247265"/>
            <wp:effectExtent l="0" t="0" r="5080" b="635"/>
            <wp:docPr id="11" name="图片 11" descr="a0ad725cca5be255c1f839a733a48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a0ad725cca5be255c1f839a733a485e"/>
                    <pic:cNvPicPr>
                      <a:picLocks noChangeAspect="1"/>
                    </pic:cNvPicPr>
                  </pic:nvPicPr>
                  <pic:blipFill>
                    <a:blip r:embed="rId10"/>
                    <a:srcRect l="12577" t="19352" r="18919" b="23861"/>
                    <a:stretch>
                      <a:fillRect/>
                    </a:stretch>
                  </pic:blipFill>
                  <pic:spPr>
                    <a:xfrm>
                      <a:off x="0" y="0"/>
                      <a:ext cx="361442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center"/>
        <w:rPr>
          <w:rFonts w:hint="eastAsia" w:ascii="宋体" w:hAnsi="宋体" w:eastAsia="宋体"/>
          <w:sz w:val="21"/>
          <w:szCs w:val="21"/>
          <w:highlight w:val="lightGray"/>
          <w:lang w:val="en-US" w:eastAsia="zh-CN"/>
        </w:rPr>
      </w:pPr>
      <w:r>
        <w:rPr>
          <w:rFonts w:hint="eastAsia" w:ascii="宋体" w:hAnsi="宋体" w:eastAsia="宋体"/>
          <w:sz w:val="21"/>
          <w:szCs w:val="21"/>
          <w:highlight w:val="lightGray"/>
          <w:lang w:val="en-US" w:eastAsia="zh-CN"/>
        </w:rPr>
        <w:drawing>
          <wp:inline distT="0" distB="0" distL="114300" distR="114300">
            <wp:extent cx="3763010" cy="1755775"/>
            <wp:effectExtent l="0" t="0" r="8890" b="9525"/>
            <wp:docPr id="12" name="图片 12" descr="42711f64a0b40def4cc4fe01f033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42711f64a0b40def4cc4fe01f033598"/>
                    <pic:cNvPicPr>
                      <a:picLocks noChangeAspect="1"/>
                    </pic:cNvPicPr>
                  </pic:nvPicPr>
                  <pic:blipFill>
                    <a:blip r:embed="rId11"/>
                    <a:srcRect l="14671" t="41447" r="14009" b="14185"/>
                    <a:stretch>
                      <a:fillRect/>
                    </a:stretch>
                  </pic:blipFill>
                  <pic:spPr>
                    <a:xfrm>
                      <a:off x="0" y="0"/>
                      <a:ext cx="37630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"/>
        </w:numPr>
        <w:spacing w:line="360" w:lineRule="auto"/>
        <w:ind w:left="840" w:leftChars="0" w:hanging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t>返回到RCMS，登录到交换机</w:t>
      </w:r>
      <w:r>
        <w:rPr>
          <w:rFonts w:hint="eastAsia"/>
          <w:b w:val="0"/>
          <w:bCs w:val="0"/>
          <w:szCs w:val="21"/>
          <w:lang w:val="en-US" w:eastAsia="zh-CN"/>
        </w:rPr>
        <w:t>S3中</w:t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hint="default" w:ascii="宋体" w:hAnsi="宋体"/>
          <w:sz w:val="21"/>
          <w:szCs w:val="21"/>
          <w:lang w:val="en-US" w:eastAsia="zh-CN"/>
        </w:rPr>
      </w:pPr>
      <w:r>
        <w:rPr>
          <w:rFonts w:hint="eastAsia" w:ascii="宋体" w:hAnsi="宋体"/>
          <w:sz w:val="21"/>
          <w:szCs w:val="21"/>
          <w:lang w:val="en-US" w:eastAsia="zh-CN"/>
        </w:rPr>
        <w:t>由于</w:t>
      </w:r>
      <w:r>
        <w:rPr>
          <w:rFonts w:hint="eastAsia" w:ascii="宋体" w:hAnsi="宋体"/>
          <w:sz w:val="21"/>
          <w:szCs w:val="21"/>
        </w:rPr>
        <w:t>操作方式同第一步</w:t>
      </w:r>
      <w:r>
        <w:rPr>
          <w:rFonts w:hint="eastAsia" w:ascii="宋体" w:hAnsi="宋体"/>
          <w:sz w:val="21"/>
          <w:szCs w:val="21"/>
          <w:lang w:eastAsia="zh-CN"/>
        </w:rPr>
        <w:t>，</w:t>
      </w:r>
      <w:r>
        <w:rPr>
          <w:rFonts w:hint="eastAsia" w:ascii="宋体" w:hAnsi="宋体"/>
          <w:sz w:val="21"/>
          <w:szCs w:val="21"/>
          <w:lang w:val="en-US" w:eastAsia="zh-CN"/>
        </w:rPr>
        <w:t>故不再详述</w:t>
      </w:r>
      <w:r>
        <w:rPr>
          <w:rFonts w:hint="eastAsia" w:ascii="宋体" w:hAnsi="宋体"/>
          <w:sz w:val="21"/>
          <w:szCs w:val="21"/>
        </w:rPr>
        <w:t>。</w:t>
      </w:r>
    </w:p>
    <w:p>
      <w:pPr>
        <w:numPr>
          <w:ilvl w:val="1"/>
          <w:numId w:val="5"/>
        </w:numPr>
        <w:spacing w:line="360" w:lineRule="auto"/>
        <w:ind w:left="840" w:leftChars="0" w:hanging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t>在交换机</w:t>
      </w:r>
      <w:r>
        <w:rPr>
          <w:rFonts w:hint="eastAsia"/>
          <w:b w:val="0"/>
          <w:bCs w:val="0"/>
          <w:szCs w:val="21"/>
          <w:lang w:val="en-US" w:eastAsia="zh-CN"/>
        </w:rPr>
        <w:t>S3</w:t>
      </w:r>
      <w:r>
        <w:rPr>
          <w:rFonts w:hint="default"/>
          <w:b w:val="0"/>
          <w:bCs w:val="0"/>
          <w:szCs w:val="21"/>
          <w:lang w:val="en-US" w:eastAsia="zh-CN"/>
        </w:rPr>
        <w:t>上建立VLAN 10</w:t>
      </w:r>
    </w:p>
    <w:p>
      <w:pPr>
        <w:numPr>
          <w:ilvl w:val="1"/>
          <w:numId w:val="5"/>
        </w:numPr>
        <w:spacing w:line="360" w:lineRule="auto"/>
        <w:ind w:left="840" w:leftChars="0" w:hanging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t>把端口0/</w:t>
      </w:r>
      <w:r>
        <w:rPr>
          <w:rFonts w:hint="eastAsia"/>
          <w:b w:val="0"/>
          <w:bCs w:val="0"/>
          <w:szCs w:val="21"/>
          <w:lang w:val="en-US" w:eastAsia="zh-CN"/>
        </w:rPr>
        <w:t>8</w:t>
      </w:r>
      <w:r>
        <w:rPr>
          <w:rFonts w:hint="default"/>
          <w:b w:val="0"/>
          <w:bCs w:val="0"/>
          <w:szCs w:val="21"/>
          <w:lang w:val="en-US" w:eastAsia="zh-CN"/>
        </w:rPr>
        <w:t xml:space="preserve"> 放入VLAN 10中</w:t>
      </w:r>
    </w:p>
    <w:p>
      <w:pPr>
        <w:numPr>
          <w:ilvl w:val="1"/>
          <w:numId w:val="5"/>
        </w:numPr>
        <w:spacing w:line="360" w:lineRule="auto"/>
        <w:ind w:left="840" w:leftChars="0" w:hanging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在设置trunk模式前，测试跨交换机之间的通信</w:t>
      </w:r>
    </w:p>
    <w:p>
      <w:pPr>
        <w:numPr>
          <w:numId w:val="0"/>
        </w:numPr>
        <w:spacing w:line="360" w:lineRule="auto"/>
        <w:ind w:left="420" w:leftChars="0" w:firstLine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此时虽然交换机S4的接口5（主机5），与交换机S3的接口8（主机8）都接入到了VLAN 10中，但是还是不能相互通信。同时，接口6（主机7）与接口5（主机5），接口8（主机8）都不能通信。</w:t>
      </w:r>
    </w:p>
    <w:p>
      <w:pPr>
        <w:numPr>
          <w:ilvl w:val="1"/>
          <w:numId w:val="5"/>
        </w:numPr>
        <w:spacing w:line="360" w:lineRule="auto"/>
        <w:ind w:left="840" w:leftChars="0" w:hanging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t>把交换机SwitchB与SwitchA连接的0/24接口做成trunk模式</w:t>
      </w:r>
    </w:p>
    <w:p>
      <w:pPr>
        <w:numPr>
          <w:ilvl w:val="1"/>
          <w:numId w:val="5"/>
        </w:numPr>
        <w:spacing w:line="360" w:lineRule="auto"/>
        <w:ind w:left="840" w:leftChars="0" w:hanging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t>显示VLAN配置和trunk配置</w:t>
      </w:r>
    </w:p>
    <w:p>
      <w:pPr>
        <w:numPr>
          <w:ilvl w:val="1"/>
          <w:numId w:val="5"/>
        </w:numPr>
        <w:spacing w:line="360" w:lineRule="auto"/>
        <w:ind w:left="840" w:leftChars="0" w:hanging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检测与实验结果分析</w:t>
      </w:r>
      <w:bookmarkStart w:id="0" w:name="_GoBack"/>
      <w:bookmarkEnd w:id="0"/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t>通过ping测试配置结果。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可以看到，由于都在VLAN 10内，主机5与主机8之间可以相互通信。由于主机7在VLAN 20内，主机7不能与主机5，主机8通信。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2705100" cy="897255"/>
            <wp:effectExtent l="0" t="0" r="0" b="4445"/>
            <wp:docPr id="15" name="图片 1" descr="3fda0f84d01375116466ca767082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 descr="3fda0f84d01375116466ca7670820f7"/>
                    <pic:cNvPicPr>
                      <a:picLocks noChangeAspect="1"/>
                    </pic:cNvPicPr>
                  </pic:nvPicPr>
                  <pic:blipFill>
                    <a:blip r:embed="rId7"/>
                    <a:srcRect l="7753" t="20164" r="59065" b="6516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spacing w:line="360" w:lineRule="auto"/>
        <w:ind w:firstLine="420" w:firstLineChars="0"/>
        <w:jc w:val="center"/>
        <w:rPr>
          <w:rFonts w:hint="eastAsia" w:eastAsia="宋体"/>
          <w:sz w:val="21"/>
          <w:szCs w:val="21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eastAsia="zh-CN"/>
        </w:rPr>
        <w:t>主机5 ping 主机8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2677160" cy="1028065"/>
            <wp:effectExtent l="0" t="0" r="2540" b="635"/>
            <wp:docPr id="25" name="图片 2" descr="3fda0f84d01375116466ca767082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 descr="3fda0f84d01375116466ca7670820f7"/>
                    <pic:cNvPicPr>
                      <a:picLocks noChangeAspect="1"/>
                    </pic:cNvPicPr>
                  </pic:nvPicPr>
                  <pic:blipFill>
                    <a:blip r:embed="rId7"/>
                    <a:srcRect l="8055" t="43634" r="63881" b="41997"/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spacing w:line="360" w:lineRule="auto"/>
        <w:ind w:firstLine="420" w:firstLineChars="0"/>
        <w:jc w:val="center"/>
        <w:rPr>
          <w:rFonts w:hint="default"/>
          <w:b/>
          <w:bCs/>
          <w:szCs w:val="21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主机5 ping 主机7</w:t>
      </w:r>
    </w:p>
    <w:p>
      <w:pPr>
        <w:spacing w:line="360" w:lineRule="auto"/>
        <w:ind w:left="420"/>
        <w:rPr>
          <w:rFonts w:hint="eastAsia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思考问题：</w:t>
      </w:r>
    </w:p>
    <w:p>
      <w:pPr>
        <w:numPr>
          <w:ilvl w:val="0"/>
          <w:numId w:val="6"/>
        </w:numPr>
        <w:ind w:left="0" w:leftChars="0" w:firstLine="420" w:firstLineChars="200"/>
        <w:rPr>
          <w:rFonts w:hint="eastAsia"/>
          <w:bCs/>
          <w:sz w:val="21"/>
          <w:szCs w:val="21"/>
        </w:rPr>
      </w:pPr>
      <w:r>
        <w:rPr>
          <w:rFonts w:hint="eastAsia"/>
          <w:bCs/>
          <w:sz w:val="21"/>
          <w:szCs w:val="21"/>
        </w:rPr>
        <w:t>不同的VLAN之间为什么不能通信？</w:t>
      </w:r>
    </w:p>
    <w:p>
      <w:pPr>
        <w:numPr>
          <w:numId w:val="0"/>
        </w:numPr>
        <w:ind w:left="420" w:leftChars="200" w:firstLine="420" w:firstLineChars="0"/>
        <w:rPr>
          <w:rFonts w:hint="default"/>
          <w:bCs/>
          <w:sz w:val="21"/>
          <w:szCs w:val="21"/>
          <w:lang w:val="en-US" w:eastAsia="zh-CN"/>
        </w:rPr>
      </w:pPr>
      <w:r>
        <w:rPr>
          <w:rFonts w:hint="eastAsia"/>
          <w:bCs/>
          <w:sz w:val="21"/>
          <w:szCs w:val="21"/>
          <w:lang w:val="en-US" w:eastAsia="zh-CN"/>
        </w:rPr>
        <w:t>不同的VLAN中的数据帧中包含的VLAN标签不同。在交换机接收到数据帧时，会根据该数据帧VLAN标签中的VLAN标识符VID来确定它的广播域从而确定它的通信范围，即只能在同一个VLAN内通信。因此，在这种情况下数据帧并不能跨VLAN传播。</w:t>
      </w:r>
    </w:p>
    <w:p>
      <w:pPr>
        <w:numPr>
          <w:numId w:val="0"/>
        </w:numPr>
        <w:ind w:left="420" w:leftChars="200" w:firstLine="420" w:firstLineChars="0"/>
        <w:rPr>
          <w:rFonts w:hint="eastAsia"/>
          <w:bCs/>
          <w:sz w:val="21"/>
          <w:szCs w:val="21"/>
          <w:lang w:val="en-US" w:eastAsia="zh-CN"/>
        </w:rPr>
      </w:pPr>
    </w:p>
    <w:p>
      <w:pPr>
        <w:numPr>
          <w:ilvl w:val="0"/>
          <w:numId w:val="6"/>
        </w:numPr>
        <w:ind w:left="0" w:leftChars="0" w:firstLine="420" w:firstLineChars="200"/>
        <w:rPr>
          <w:rFonts w:hint="eastAsia"/>
          <w:sz w:val="21"/>
          <w:szCs w:val="21"/>
        </w:rPr>
      </w:pPr>
      <w:r>
        <w:rPr>
          <w:rFonts w:hint="eastAsia"/>
          <w:bCs/>
          <w:sz w:val="21"/>
          <w:szCs w:val="21"/>
        </w:rPr>
        <w:t>如何删除一个VLAN？</w:t>
      </w:r>
    </w:p>
    <w:p>
      <w:pPr>
        <w:numPr>
          <w:numId w:val="0"/>
        </w:numPr>
        <w:ind w:left="420" w:leftChars="200" w:firstLine="420" w:firstLineChars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①</w:t>
      </w:r>
      <w:r>
        <w:rPr>
          <w:rFonts w:hint="eastAsia"/>
          <w:sz w:val="21"/>
          <w:szCs w:val="21"/>
        </w:rPr>
        <w:t>先删接口</w:t>
      </w:r>
    </w:p>
    <w:p>
      <w:pPr>
        <w:numPr>
          <w:numId w:val="0"/>
        </w:numPr>
        <w:ind w:left="420" w:leftChars="200" w:firstLine="420" w:firstLineChars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switch(config)#int ra f0/1 - 5</w:t>
      </w:r>
    </w:p>
    <w:p>
      <w:pPr>
        <w:numPr>
          <w:numId w:val="0"/>
        </w:numPr>
        <w:ind w:left="420" w:leftChars="200" w:firstLine="420" w:firstLineChars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switch(config-if)#no switchport access vlan 20</w:t>
      </w:r>
    </w:p>
    <w:p>
      <w:pPr>
        <w:numPr>
          <w:numId w:val="0"/>
        </w:numPr>
        <w:ind w:left="420" w:leftChars="200" w:firstLine="420" w:firstLineChars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switch(config-if)#exit</w:t>
      </w:r>
    </w:p>
    <w:p>
      <w:pPr>
        <w:numPr>
          <w:numId w:val="0"/>
        </w:numPr>
        <w:ind w:left="420" w:leftChars="200" w:firstLine="420" w:firstLineChars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②</w:t>
      </w:r>
      <w:r>
        <w:rPr>
          <w:rFonts w:hint="eastAsia"/>
          <w:sz w:val="21"/>
          <w:szCs w:val="21"/>
        </w:rPr>
        <w:t>再删除配置接口</w:t>
      </w:r>
    </w:p>
    <w:p>
      <w:pPr>
        <w:numPr>
          <w:numId w:val="0"/>
        </w:numPr>
        <w:ind w:left="420" w:leftChars="200" w:firstLine="420" w:firstLineChars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switch(config)#no int vlan 20</w:t>
      </w:r>
    </w:p>
    <w:p>
      <w:pPr>
        <w:numPr>
          <w:numId w:val="0"/>
        </w:numPr>
        <w:ind w:left="420" w:leftChars="200" w:firstLine="420" w:firstLineChars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③</w:t>
      </w:r>
      <w:r>
        <w:rPr>
          <w:rFonts w:hint="eastAsia"/>
          <w:sz w:val="21"/>
          <w:szCs w:val="21"/>
        </w:rPr>
        <w:t>删除VLAN</w:t>
      </w:r>
    </w:p>
    <w:p>
      <w:pPr>
        <w:numPr>
          <w:numId w:val="0"/>
        </w:numPr>
        <w:ind w:left="420" w:leftChars="200" w:firstLine="420" w:firstLineChars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switch(config)#NO vlan 20</w:t>
      </w:r>
    </w:p>
    <w:p>
      <w:pPr>
        <w:numPr>
          <w:numId w:val="0"/>
        </w:numPr>
        <w:ind w:leftChars="200"/>
        <w:rPr>
          <w:rFonts w:hint="eastAsia"/>
          <w:sz w:val="21"/>
          <w:szCs w:val="21"/>
        </w:rPr>
      </w:pPr>
    </w:p>
    <w:p>
      <w:pPr>
        <w:numPr>
          <w:ilvl w:val="0"/>
          <w:numId w:val="6"/>
        </w:numPr>
        <w:ind w:left="0" w:leftChars="0" w:firstLine="420" w:firstLineChars="20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Trunk作用是什么？</w:t>
      </w:r>
    </w:p>
    <w:p>
      <w:pPr>
        <w:numPr>
          <w:numId w:val="0"/>
        </w:numPr>
        <w:ind w:left="420" w:leftChars="200" w:firstLine="420" w:firstLineChars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T</w:t>
      </w:r>
      <w:r>
        <w:rPr>
          <w:rFonts w:hint="eastAsia"/>
          <w:sz w:val="21"/>
          <w:szCs w:val="21"/>
        </w:rPr>
        <w:t>runk是端口汇聚的意思，</w:t>
      </w:r>
      <w:r>
        <w:rPr>
          <w:rFonts w:hint="eastAsia"/>
          <w:sz w:val="21"/>
          <w:szCs w:val="21"/>
          <w:lang w:val="en-US" w:eastAsia="zh-CN"/>
        </w:rPr>
        <w:t>它</w:t>
      </w:r>
      <w:r>
        <w:rPr>
          <w:rFonts w:hint="eastAsia"/>
          <w:sz w:val="21"/>
          <w:szCs w:val="21"/>
        </w:rPr>
        <w:t>允许交换机与交换机，交换机与路由器，主机与交换机或者</w:t>
      </w:r>
      <w:r>
        <w:rPr>
          <w:rFonts w:hint="eastAsia"/>
          <w:sz w:val="21"/>
          <w:szCs w:val="21"/>
          <w:lang w:val="en-US" w:eastAsia="zh-CN"/>
        </w:rPr>
        <w:t>路由器</w:t>
      </w:r>
      <w:r>
        <w:rPr>
          <w:rFonts w:hint="eastAsia"/>
          <w:sz w:val="21"/>
          <w:szCs w:val="21"/>
        </w:rPr>
        <w:t>之间</w:t>
      </w:r>
      <w:r>
        <w:rPr>
          <w:rFonts w:hint="eastAsia"/>
          <w:sz w:val="21"/>
          <w:szCs w:val="21"/>
          <w:lang w:eastAsia="zh-CN"/>
        </w:rPr>
        <w:t>的</w:t>
      </w:r>
      <w:r>
        <w:rPr>
          <w:rFonts w:hint="eastAsia"/>
          <w:sz w:val="21"/>
          <w:szCs w:val="21"/>
          <w:lang w:val="en-US" w:eastAsia="zh-CN"/>
        </w:rPr>
        <w:t>同一个VLAN成员能够相互通讯。即</w:t>
      </w:r>
      <w:r>
        <w:rPr>
          <w:rFonts w:hint="eastAsia"/>
          <w:sz w:val="21"/>
          <w:szCs w:val="21"/>
        </w:rPr>
        <w:t>通过两个或多个端口并行连接同时传输以提供更高的带宽，更大的吞吐量，大幅度提供整个网络能力。</w:t>
      </w:r>
    </w:p>
    <w:p>
      <w:pPr>
        <w:numPr>
          <w:numId w:val="0"/>
        </w:numPr>
        <w:ind w:left="420" w:leftChars="200" w:firstLine="420" w:firstLineChars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如果在2个交换机上分别划分了多个VLAN，那么分别在两个交换机上的VLAN10和VLAN20的各自的成员如果要互通，就需要在A交换机上设为VLAN10的端口中取一个和交换机B上设为VLAN10的某个端口作级联连接。VLAN20也是这样。那么如果交换机上划10个VLAN就需要分别连10条线作级联，端口效率就太低了。当交换机支持TRUNK的时候，事情就简单了，只需要2个交换机之间有一条级联线，并将对应的端口设置为Trunk，这条线路就可以承载交换机上所有VLAN的信息。</w:t>
      </w:r>
    </w:p>
    <w:p>
      <w:pPr>
        <w:spacing w:line="360" w:lineRule="auto"/>
        <w:ind w:left="420"/>
        <w:rPr>
          <w:rFonts w:hint="eastAsia"/>
          <w:b/>
          <w:bCs/>
          <w:szCs w:val="21"/>
          <w:lang w:val="en-US" w:eastAsia="zh-CN"/>
        </w:rPr>
      </w:pPr>
    </w:p>
    <w:p>
      <w:pPr>
        <w:spacing w:line="360" w:lineRule="auto"/>
        <w:ind w:left="420"/>
        <w:rPr>
          <w:rFonts w:hint="eastAsia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实验六：跨VLAN通信的实现</w:t>
      </w:r>
    </w:p>
    <w:p>
      <w:pPr>
        <w:spacing w:line="360" w:lineRule="auto"/>
        <w:ind w:left="420"/>
        <w:rPr>
          <w:rFonts w:hint="default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由于实验时间限制，本次实验只做了利用路由器实现VLAN间通信的部分。</w:t>
      </w:r>
    </w:p>
    <w:p>
      <w:pPr>
        <w:spacing w:line="360" w:lineRule="auto"/>
        <w:ind w:left="420"/>
        <w:rPr>
          <w:rFonts w:hint="eastAsia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实验过程：</w:t>
      </w:r>
    </w:p>
    <w:p>
      <w:pPr>
        <w:numPr>
          <w:ilvl w:val="0"/>
          <w:numId w:val="7"/>
        </w:numPr>
        <w:spacing w:line="360" w:lineRule="auto"/>
        <w:ind w:left="420"/>
        <w:rPr>
          <w:rFonts w:hint="eastAsia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本次实验将主机5与主机8作为测试机，将主机6，主机7作为配置机</w:t>
      </w:r>
    </w:p>
    <w:p>
      <w:pPr>
        <w:numPr>
          <w:ilvl w:val="0"/>
          <w:numId w:val="7"/>
        </w:numPr>
        <w:spacing w:line="360" w:lineRule="auto"/>
        <w:ind w:left="420"/>
        <w:rPr>
          <w:rFonts w:hint="eastAsia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将主机5，主机8接到分5，分8中；将主机6，主机7接到主6，主7中</w:t>
      </w:r>
    </w:p>
    <w:p>
      <w:pPr>
        <w:numPr>
          <w:ilvl w:val="0"/>
          <w:numId w:val="7"/>
        </w:numPr>
        <w:spacing w:line="360" w:lineRule="auto"/>
        <w:ind w:left="420"/>
        <w:rPr>
          <w:rFonts w:hint="eastAsia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将分5，分8的线接到交换机的5号，6号端口中</w:t>
      </w:r>
    </w:p>
    <w:p>
      <w:pPr>
        <w:numPr>
          <w:ilvl w:val="0"/>
          <w:numId w:val="7"/>
        </w:numPr>
        <w:spacing w:line="360" w:lineRule="auto"/>
        <w:ind w:left="420"/>
        <w:rPr>
          <w:rFonts w:hint="eastAsia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将交换机S4的24号端口与路由器的0/1号端口连接起来</w:t>
      </w:r>
    </w:p>
    <w:p>
      <w:pPr>
        <w:numPr>
          <w:ilvl w:val="0"/>
          <w:numId w:val="7"/>
        </w:numPr>
        <w:spacing w:line="360" w:lineRule="auto"/>
        <w:ind w:left="420"/>
        <w:rPr>
          <w:rFonts w:hint="eastAsia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利用主机7登录到交换机S4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eastAsia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drawing>
          <wp:inline distT="0" distB="0" distL="114300" distR="114300">
            <wp:extent cx="2839085" cy="554355"/>
            <wp:effectExtent l="0" t="0" r="5715" b="4445"/>
            <wp:docPr id="6" name="图片 6" descr="1c6a3431c525054c0be730deb1f3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c6a3431c525054c0be730deb1f3867"/>
                    <pic:cNvPicPr>
                      <a:picLocks noChangeAspect="1"/>
                    </pic:cNvPicPr>
                  </pic:nvPicPr>
                  <pic:blipFill>
                    <a:blip r:embed="rId12"/>
                    <a:srcRect l="20255" t="23171" r="46706" b="68228"/>
                    <a:stretch>
                      <a:fillRect/>
                    </a:stretch>
                  </pic:blipFill>
                  <pic:spPr>
                    <a:xfrm>
                      <a:off x="0" y="0"/>
                      <a:ext cx="283908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42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t>在交换机上创建两个VLAN，分别是VLAN 10和VLAN 20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drawing>
          <wp:inline distT="0" distB="0" distL="114300" distR="114300">
            <wp:extent cx="3434080" cy="1109345"/>
            <wp:effectExtent l="0" t="0" r="7620" b="8255"/>
            <wp:docPr id="7" name="图片 7" descr="1c6a3431c525054c0be730deb1f3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c6a3431c525054c0be730deb1f3867"/>
                    <pic:cNvPicPr>
                      <a:picLocks noChangeAspect="1"/>
                    </pic:cNvPicPr>
                  </pic:nvPicPr>
                  <pic:blipFill>
                    <a:blip r:embed="rId12"/>
                    <a:srcRect l="19954" t="30825" r="14960" b="41142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42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t>显示VLAN配置和Trunk配置</w:t>
      </w:r>
      <w:r>
        <w:rPr>
          <w:rFonts w:hint="eastAsia"/>
          <w:b w:val="0"/>
          <w:bCs w:val="0"/>
          <w:szCs w:val="21"/>
          <w:lang w:val="en-US" w:eastAsia="zh-CN"/>
        </w:rPr>
        <w:t>：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可以看到，此时已经创建好了两个VLAN，分别为VLAN10和VLAN20。其中，VLAN10中加入了5号端口，VLAN20中加入了6号端口。其余端口均在默认的VLAN1中。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同时，24号端口还是access模式，并没有设置为trunk模式，也没有接入到VLAN10或VLAN20中去。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drawing>
          <wp:inline distT="0" distB="0" distL="114300" distR="114300">
            <wp:extent cx="3685540" cy="2159000"/>
            <wp:effectExtent l="0" t="0" r="10160" b="0"/>
            <wp:docPr id="24" name="图片 24" descr="b9af46c8a6cae8c3beb86ef2362c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b9af46c8a6cae8c3beb86ef2362c694"/>
                    <pic:cNvPicPr>
                      <a:picLocks noChangeAspect="1"/>
                    </pic:cNvPicPr>
                  </pic:nvPicPr>
                  <pic:blipFill>
                    <a:blip r:embed="rId13"/>
                    <a:srcRect l="8966" t="11537" r="21182" b="33906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42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t>把交换机的0/24接口做成trunk模式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drawing>
          <wp:inline distT="0" distB="0" distL="114300" distR="114300">
            <wp:extent cx="3028950" cy="221615"/>
            <wp:effectExtent l="0" t="0" r="6350" b="6985"/>
            <wp:docPr id="9" name="图片 9" descr="1c6a3431c525054c0be730deb1f3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c6a3431c525054c0be730deb1f3867"/>
                    <pic:cNvPicPr>
                      <a:picLocks noChangeAspect="1"/>
                    </pic:cNvPicPr>
                  </pic:nvPicPr>
                  <pic:blipFill>
                    <a:blip r:embed="rId12"/>
                    <a:srcRect l="19798" t="57702" r="22795" b="3669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42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t>显示VLAN配置和Trunk配置</w:t>
      </w:r>
      <w:r>
        <w:rPr>
          <w:rFonts w:hint="eastAsia"/>
          <w:b w:val="0"/>
          <w:bCs w:val="0"/>
          <w:szCs w:val="21"/>
          <w:lang w:val="en-US" w:eastAsia="zh-CN"/>
        </w:rPr>
        <w:t>：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VLAN配置：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由下图显示，VLAN10中加入了5号和24号端口，VLAN20中加入了6号和24号端口。由于24号端口同时在VLAN10和VLAN20中。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default"/>
          <w:b w:val="0"/>
          <w:bCs w:val="0"/>
          <w:szCs w:val="21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942975</wp:posOffset>
                </wp:positionH>
                <wp:positionV relativeFrom="paragraph">
                  <wp:posOffset>1914525</wp:posOffset>
                </wp:positionV>
                <wp:extent cx="2730500" cy="151765"/>
                <wp:effectExtent l="6350" t="6350" r="6350" b="698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0" cy="1517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4.25pt;margin-top:150.75pt;height:11.95pt;width:215pt;z-index:251660288;v-text-anchor:middle;mso-width-relative:page;mso-height-relative:page;" filled="f" stroked="t" coordsize="21600,21600" o:gfxdata="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CbIbGY1gAAAAsBAAAPAAAAAAAAAAEAIAAAACIAAABkcnMvZG93bnJldi54bWxQ&#10;SwECFAAUAAAACACHTuJASbuDX2sCAADNBAAADgAAAAAAAAABACAAAAAlAQAAZHJzL2Uyb0RvYy54&#10;bWxQSwUGAAAAAAYABgBZAQAAAg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933450</wp:posOffset>
                </wp:positionH>
                <wp:positionV relativeFrom="paragraph">
                  <wp:posOffset>1707515</wp:posOffset>
                </wp:positionV>
                <wp:extent cx="2730500" cy="158750"/>
                <wp:effectExtent l="6350" t="6350" r="6350" b="1270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74545" y="7463155"/>
                          <a:ext cx="27305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3.5pt;margin-top:134.45pt;height:12.5pt;width:215pt;z-index:251659264;v-text-anchor:middle;mso-width-relative:page;mso-height-relative:page;" filled="f" stroked="t" coordsize="21600,21600" o:gfxdata="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WcUQAdYAAAALAQAADwAAAAAAAAABACAAAAAiAAAAZHJz&#10;L2Rvd25yZXYueG1sUEsBAhQAFAAAAAgAh07iQLLEhxF4AgAA2QQAAA4AAAAAAAAAAQAgAAAAJQEA&#10;AGRycy9lMm9Eb2MueG1sUEsFBgAAAAAGAAYAWQEAAA8G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b w:val="0"/>
          <w:bCs w:val="0"/>
          <w:szCs w:val="21"/>
          <w:lang w:val="en-US" w:eastAsia="zh-CN"/>
        </w:rPr>
        <w:drawing>
          <wp:inline distT="0" distB="0" distL="114300" distR="114300">
            <wp:extent cx="3539490" cy="2011045"/>
            <wp:effectExtent l="0" t="0" r="3810" b="8255"/>
            <wp:docPr id="21" name="图片 21" descr="6a21d3197b3485831c659f887542e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6a21d3197b3485831c659f887542e97"/>
                    <pic:cNvPicPr>
                      <a:picLocks noChangeAspect="1"/>
                    </pic:cNvPicPr>
                  </pic:nvPicPr>
                  <pic:blipFill>
                    <a:blip r:embed="rId10"/>
                    <a:srcRect l="13178" t="17410" r="19738" b="31772"/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jc w:val="left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由下图所示，这是一条显示中继连接配置情况的命令，以下是显示24号端口的配置情况，可以看到它已经被设置为了trunk模式。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drawing>
          <wp:inline distT="0" distB="0" distL="114300" distR="114300">
            <wp:extent cx="3691890" cy="650240"/>
            <wp:effectExtent l="0" t="0" r="3810" b="10160"/>
            <wp:docPr id="16" name="图片 16" descr="80d731b541606419435ac86ca6d6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80d731b541606419435ac86ca6d6984"/>
                    <pic:cNvPicPr>
                      <a:picLocks noChangeAspect="1"/>
                    </pic:cNvPicPr>
                  </pic:nvPicPr>
                  <pic:blipFill>
                    <a:blip r:embed="rId11"/>
                    <a:srcRect l="14683" t="42442" r="15345" b="41126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42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利用主机6登录到路由器中，</w:t>
      </w:r>
      <w:r>
        <w:rPr>
          <w:rFonts w:hint="default"/>
          <w:b w:val="0"/>
          <w:bCs w:val="0"/>
          <w:szCs w:val="21"/>
          <w:lang w:val="en-US" w:eastAsia="zh-CN"/>
        </w:rPr>
        <w:t>在路由器上配置接口F0的子接口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drawing>
          <wp:inline distT="0" distB="0" distL="114300" distR="114300">
            <wp:extent cx="3336290" cy="1120775"/>
            <wp:effectExtent l="0" t="0" r="3810" b="9525"/>
            <wp:docPr id="17" name="图片 17" descr="cc788fbcef826a151ae96f191bc69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c788fbcef826a151ae96f191bc69be"/>
                    <pic:cNvPicPr>
                      <a:picLocks noChangeAspect="1"/>
                    </pic:cNvPicPr>
                  </pic:nvPicPr>
                  <pic:blipFill>
                    <a:blip r:embed="rId14"/>
                    <a:srcRect l="11229" t="11714" r="25539" b="59965"/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 w:ascii="宋体" w:hAnsi="宋体" w:eastAsia="宋体"/>
          <w:sz w:val="21"/>
          <w:szCs w:val="21"/>
          <w:lang w:val="en-US" w:eastAsia="zh-CN"/>
        </w:rPr>
      </w:pPr>
      <w:r>
        <w:rPr>
          <w:rFonts w:hint="eastAsia" w:ascii="宋体" w:hAnsi="宋体"/>
          <w:sz w:val="21"/>
          <w:szCs w:val="21"/>
          <w:lang w:val="en-US" w:eastAsia="zh-CN"/>
        </w:rPr>
        <w:t>以下是一些路由器配置命令的说明：</w:t>
      </w:r>
    </w:p>
    <w:p>
      <w:p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 w:ascii="宋体" w:hAnsi="宋体"/>
          <w:sz w:val="21"/>
          <w:szCs w:val="21"/>
        </w:rPr>
        <w:t>Router(config)#</w:t>
      </w:r>
      <w:r>
        <w:rPr>
          <w:rFonts w:hint="eastAsia"/>
          <w:b/>
          <w:bCs/>
          <w:sz w:val="21"/>
          <w:szCs w:val="21"/>
          <w:lang w:val="en-US" w:eastAsia="zh-CN"/>
        </w:rPr>
        <w:t>interface GigabitEthernet 0/1</w:t>
      </w:r>
      <w:r>
        <w:rPr>
          <w:rFonts w:hint="eastAsia"/>
          <w:sz w:val="21"/>
          <w:szCs w:val="21"/>
        </w:rPr>
        <w:t xml:space="preserve">.10 </w:t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！进入子接口F0.10配置模式</w:t>
      </w:r>
      <w:r>
        <w:rPr>
          <w:rFonts w:hint="eastAsia"/>
          <w:sz w:val="21"/>
          <w:szCs w:val="21"/>
          <w:lang w:eastAsia="zh-CN"/>
        </w:rPr>
        <w:t>。</w:t>
      </w:r>
      <w:r>
        <w:rPr>
          <w:rFonts w:hint="eastAsia"/>
          <w:sz w:val="21"/>
          <w:szCs w:val="21"/>
        </w:rPr>
        <w:t>F0.10</w:t>
      </w:r>
      <w:r>
        <w:rPr>
          <w:rFonts w:hint="eastAsia"/>
          <w:sz w:val="21"/>
          <w:szCs w:val="21"/>
          <w:lang w:val="en-US" w:eastAsia="zh-CN"/>
        </w:rPr>
        <w:t>与VLAN编号无关</w:t>
      </w:r>
    </w:p>
    <w:p>
      <w:pPr>
        <w:ind w:left="420" w:leftChars="0" w:firstLine="420" w:firstLineChars="0"/>
        <w:rPr>
          <w:rFonts w:hint="default"/>
          <w:sz w:val="21"/>
          <w:szCs w:val="21"/>
          <w:lang w:val="en-US" w:eastAsia="zh-CN"/>
        </w:rPr>
      </w:pPr>
    </w:p>
    <w:p>
      <w:p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 w:ascii="宋体" w:hAnsi="宋体"/>
          <w:sz w:val="21"/>
          <w:szCs w:val="21"/>
        </w:rPr>
        <w:t>Router(config-subif)#</w:t>
      </w:r>
      <w:r>
        <w:rPr>
          <w:sz w:val="21"/>
          <w:szCs w:val="21"/>
        </w:rPr>
        <w:t>encapsulation  dot1Q</w:t>
      </w:r>
      <w:r>
        <w:rPr>
          <w:rFonts w:hint="eastAsia"/>
          <w:sz w:val="21"/>
          <w:szCs w:val="21"/>
        </w:rPr>
        <w:t xml:space="preserve"> 10  ！封装802.1q，并指定VLAN号10</w:t>
      </w:r>
      <w:r>
        <w:rPr>
          <w:rFonts w:hint="eastAsia"/>
          <w:sz w:val="21"/>
          <w:szCs w:val="21"/>
          <w:lang w:eastAsia="zh-CN"/>
        </w:rPr>
        <w:t>。</w:t>
      </w:r>
      <w:r>
        <w:rPr>
          <w:rFonts w:hint="eastAsia"/>
          <w:sz w:val="21"/>
          <w:szCs w:val="21"/>
          <w:lang w:val="en-US" w:eastAsia="zh-CN"/>
        </w:rPr>
        <w:t>即为</w:t>
      </w:r>
      <w:r>
        <w:rPr>
          <w:rFonts w:hint="eastAsia"/>
          <w:sz w:val="21"/>
          <w:szCs w:val="21"/>
        </w:rPr>
        <w:t>子接口F0.10</w:t>
      </w:r>
      <w:r>
        <w:rPr>
          <w:rFonts w:hint="eastAsia"/>
          <w:sz w:val="21"/>
          <w:szCs w:val="21"/>
          <w:lang w:val="en-US" w:eastAsia="zh-CN"/>
        </w:rPr>
        <w:t>打上VLAN 10的标记，相当于将</w:t>
      </w:r>
      <w:r>
        <w:rPr>
          <w:rFonts w:hint="eastAsia"/>
          <w:sz w:val="21"/>
          <w:szCs w:val="21"/>
        </w:rPr>
        <w:t>子接口F0.10</w:t>
      </w:r>
      <w:r>
        <w:rPr>
          <w:rFonts w:hint="eastAsia"/>
          <w:sz w:val="21"/>
          <w:szCs w:val="21"/>
          <w:lang w:val="en-US" w:eastAsia="zh-CN"/>
        </w:rPr>
        <w:t>加入了VLAN 10</w:t>
      </w:r>
    </w:p>
    <w:p>
      <w:pPr>
        <w:ind w:left="420" w:leftChars="0" w:firstLine="420" w:firstLineChars="0"/>
        <w:rPr>
          <w:rFonts w:hint="default"/>
          <w:sz w:val="21"/>
          <w:szCs w:val="21"/>
          <w:lang w:val="en-US" w:eastAsia="zh-CN"/>
        </w:rPr>
      </w:pPr>
    </w:p>
    <w:p>
      <w:pPr>
        <w:ind w:left="420" w:leftChars="0" w:firstLine="420" w:firstLineChars="0"/>
        <w:rPr>
          <w:rFonts w:hint="default" w:eastAsia="宋体"/>
          <w:sz w:val="21"/>
          <w:szCs w:val="21"/>
          <w:lang w:val="en-US" w:eastAsia="zh-CN"/>
        </w:rPr>
      </w:pPr>
      <w:r>
        <w:rPr>
          <w:rFonts w:hint="eastAsia" w:ascii="宋体" w:hAnsi="宋体"/>
          <w:sz w:val="21"/>
          <w:szCs w:val="21"/>
        </w:rPr>
        <w:t>Router(config-subif)#</w:t>
      </w:r>
      <w:r>
        <w:rPr>
          <w:rFonts w:hint="eastAsia"/>
          <w:sz w:val="21"/>
          <w:szCs w:val="21"/>
        </w:rPr>
        <w:t>ip add 192.168.10.254 255.255.255.0  ！配置子接口F0.10 IP地址</w:t>
      </w:r>
      <w:r>
        <w:rPr>
          <w:rFonts w:hint="eastAsia"/>
          <w:sz w:val="21"/>
          <w:szCs w:val="21"/>
          <w:lang w:eastAsia="zh-CN"/>
        </w:rPr>
        <w:t>，</w:t>
      </w:r>
      <w:r>
        <w:rPr>
          <w:rFonts w:hint="eastAsia"/>
          <w:sz w:val="21"/>
          <w:szCs w:val="21"/>
          <w:lang w:val="en-US" w:eastAsia="zh-CN"/>
        </w:rPr>
        <w:t>即</w:t>
      </w:r>
      <w:r>
        <w:rPr>
          <w:rFonts w:hint="eastAsia"/>
          <w:sz w:val="21"/>
          <w:szCs w:val="21"/>
        </w:rPr>
        <w:t>VLAN10的默认网关。</w:t>
      </w:r>
      <w:r>
        <w:rPr>
          <w:rFonts w:hint="eastAsia"/>
          <w:sz w:val="21"/>
          <w:szCs w:val="21"/>
          <w:lang w:val="en-US" w:eastAsia="zh-CN"/>
        </w:rPr>
        <w:t>在随后的实验步骤中，需要将测试主机的默认网关改为这个IP地址，同时还需要将测试主机的IP地址修改为与默认网关同一网段的地址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default"/>
          <w:b w:val="0"/>
          <w:bCs w:val="0"/>
          <w:szCs w:val="21"/>
          <w:lang w:val="en-US" w:eastAsia="zh-CN"/>
        </w:rPr>
      </w:pPr>
    </w:p>
    <w:p>
      <w:pPr>
        <w:numPr>
          <w:ilvl w:val="0"/>
          <w:numId w:val="7"/>
        </w:numPr>
        <w:spacing w:line="360" w:lineRule="auto"/>
        <w:ind w:left="42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t>验证接口配置和VLAN配置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drawing>
          <wp:inline distT="0" distB="0" distL="114300" distR="114300">
            <wp:extent cx="3201670" cy="1952625"/>
            <wp:effectExtent l="0" t="0" r="11430" b="3175"/>
            <wp:docPr id="18" name="图片 18" descr="cc788fbcef826a151ae96f191bc69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c788fbcef826a151ae96f191bc69be"/>
                    <pic:cNvPicPr>
                      <a:picLocks noChangeAspect="1"/>
                    </pic:cNvPicPr>
                  </pic:nvPicPr>
                  <pic:blipFill>
                    <a:blip r:embed="rId14"/>
                    <a:srcRect l="13684" t="38928" r="25635" b="11730"/>
                    <a:stretch>
                      <a:fillRect/>
                    </a:stretch>
                  </pic:blipFill>
                  <pic:spPr>
                    <a:xfrm>
                      <a:off x="0" y="0"/>
                      <a:ext cx="320167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default" w:eastAsia="宋体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以上是各路由器子接口的IP简单配置信息。可以看到，路由器</w:t>
      </w:r>
      <w:r>
        <w:rPr>
          <w:rFonts w:hint="eastAsia"/>
          <w:sz w:val="21"/>
          <w:szCs w:val="21"/>
        </w:rPr>
        <w:t>子接口F0.10</w:t>
      </w:r>
      <w:r>
        <w:rPr>
          <w:rFonts w:hint="eastAsia"/>
          <w:sz w:val="21"/>
          <w:szCs w:val="21"/>
          <w:lang w:eastAsia="zh-CN"/>
        </w:rPr>
        <w:t>的</w:t>
      </w:r>
      <w:r>
        <w:rPr>
          <w:rFonts w:hint="eastAsia"/>
          <w:sz w:val="21"/>
          <w:szCs w:val="21"/>
          <w:lang w:val="en-US" w:eastAsia="zh-CN"/>
        </w:rPr>
        <w:t>IP地址已设置为192.168.10.254/24，</w:t>
      </w:r>
      <w:r>
        <w:rPr>
          <w:rFonts w:hint="eastAsia"/>
          <w:sz w:val="21"/>
          <w:szCs w:val="21"/>
        </w:rPr>
        <w:t>子接口F0.</w:t>
      </w:r>
      <w:r>
        <w:rPr>
          <w:rFonts w:hint="eastAsia"/>
          <w:sz w:val="21"/>
          <w:szCs w:val="21"/>
          <w:lang w:val="en-US" w:eastAsia="zh-CN"/>
        </w:rPr>
        <w:t>2</w:t>
      </w:r>
      <w:r>
        <w:rPr>
          <w:rFonts w:hint="eastAsia"/>
          <w:sz w:val="21"/>
          <w:szCs w:val="21"/>
        </w:rPr>
        <w:t>0</w:t>
      </w:r>
      <w:r>
        <w:rPr>
          <w:rFonts w:hint="eastAsia"/>
          <w:sz w:val="21"/>
          <w:szCs w:val="21"/>
          <w:lang w:eastAsia="zh-CN"/>
        </w:rPr>
        <w:t>的</w:t>
      </w:r>
      <w:r>
        <w:rPr>
          <w:rFonts w:hint="eastAsia"/>
          <w:sz w:val="21"/>
          <w:szCs w:val="21"/>
          <w:lang w:val="en-US" w:eastAsia="zh-CN"/>
        </w:rPr>
        <w:t>IP地址已设置为192.168.20.254/24。因此，当主机5需要通过“</w:t>
      </w:r>
      <w:r>
        <w:rPr>
          <w:rFonts w:hint="eastAsia"/>
          <w:b w:val="0"/>
          <w:bCs/>
          <w:sz w:val="21"/>
          <w:szCs w:val="21"/>
        </w:rPr>
        <w:t>PC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b w:val="0"/>
          <w:bCs/>
          <w:sz w:val="21"/>
          <w:szCs w:val="21"/>
        </w:rPr>
        <w:sym w:font="Wingdings" w:char="F0E0"/>
      </w:r>
      <w:r>
        <w:rPr>
          <w:rFonts w:hint="eastAsia"/>
          <w:b w:val="0"/>
          <w:bCs/>
          <w:sz w:val="21"/>
          <w:szCs w:val="21"/>
          <w:lang w:eastAsia="zh-CN"/>
        </w:rPr>
        <w:t>（</w:t>
      </w:r>
      <w:r>
        <w:rPr>
          <w:rFonts w:hint="eastAsia"/>
          <w:b w:val="0"/>
          <w:bCs/>
          <w:sz w:val="21"/>
          <w:szCs w:val="21"/>
          <w:lang w:val="en-US" w:eastAsia="zh-CN"/>
        </w:rPr>
        <w:t>接口F0/1</w:t>
      </w:r>
      <w:r>
        <w:rPr>
          <w:rFonts w:hint="eastAsia"/>
          <w:b w:val="0"/>
          <w:bCs/>
          <w:sz w:val="21"/>
          <w:szCs w:val="21"/>
          <w:lang w:eastAsia="zh-CN"/>
        </w:rPr>
        <w:t>）</w:t>
      </w:r>
      <w:r>
        <w:rPr>
          <w:rFonts w:hint="eastAsia"/>
          <w:b w:val="0"/>
          <w:bCs/>
          <w:sz w:val="21"/>
          <w:szCs w:val="21"/>
        </w:rPr>
        <w:t>交换机</w:t>
      </w:r>
      <w:r>
        <w:rPr>
          <w:b w:val="0"/>
          <w:bCs/>
          <w:sz w:val="21"/>
          <w:szCs w:val="21"/>
        </w:rPr>
        <w:sym w:font="Wingdings" w:char="F0E0"/>
      </w:r>
      <w:r>
        <w:rPr>
          <w:rFonts w:hint="eastAsia"/>
          <w:b w:val="0"/>
          <w:bCs/>
          <w:sz w:val="21"/>
          <w:szCs w:val="21"/>
          <w:lang w:eastAsia="zh-CN"/>
        </w:rPr>
        <w:t>（</w:t>
      </w:r>
      <w:r>
        <w:rPr>
          <w:rFonts w:hint="eastAsia"/>
          <w:b w:val="0"/>
          <w:bCs/>
          <w:sz w:val="21"/>
          <w:szCs w:val="21"/>
          <w:lang w:val="en-US" w:eastAsia="zh-CN"/>
        </w:rPr>
        <w:t>子接口F0.10</w:t>
      </w:r>
      <w:r>
        <w:rPr>
          <w:rFonts w:hint="eastAsia"/>
          <w:b w:val="0"/>
          <w:bCs/>
          <w:sz w:val="21"/>
          <w:szCs w:val="21"/>
          <w:lang w:eastAsia="zh-CN"/>
        </w:rPr>
        <w:t>）</w:t>
      </w:r>
      <w:r>
        <w:rPr>
          <w:rFonts w:hint="eastAsia"/>
          <w:b w:val="0"/>
          <w:bCs/>
          <w:sz w:val="21"/>
          <w:szCs w:val="21"/>
        </w:rPr>
        <w:t>路由器</w:t>
      </w:r>
      <w:r>
        <w:rPr>
          <w:rFonts w:hint="eastAsia"/>
          <w:b w:val="0"/>
          <w:bCs/>
          <w:sz w:val="21"/>
          <w:szCs w:val="21"/>
          <w:lang w:eastAsia="zh-CN"/>
        </w:rPr>
        <w:t>（</w:t>
      </w:r>
      <w:r>
        <w:rPr>
          <w:rFonts w:hint="eastAsia"/>
          <w:b w:val="0"/>
          <w:bCs/>
          <w:sz w:val="21"/>
          <w:szCs w:val="21"/>
          <w:lang w:val="en-US" w:eastAsia="zh-CN"/>
        </w:rPr>
        <w:t>子接口F0.20</w:t>
      </w:r>
      <w:r>
        <w:rPr>
          <w:rFonts w:hint="eastAsia"/>
          <w:b w:val="0"/>
          <w:bCs/>
          <w:sz w:val="21"/>
          <w:szCs w:val="21"/>
          <w:lang w:eastAsia="zh-CN"/>
        </w:rPr>
        <w:t>）</w:t>
      </w:r>
      <w:r>
        <w:rPr>
          <w:b w:val="0"/>
          <w:bCs/>
          <w:sz w:val="21"/>
          <w:szCs w:val="21"/>
        </w:rPr>
        <w:sym w:font="Wingdings" w:char="F0E0"/>
      </w:r>
      <w:r>
        <w:rPr>
          <w:rFonts w:hint="eastAsia"/>
          <w:b w:val="0"/>
          <w:bCs/>
          <w:sz w:val="21"/>
          <w:szCs w:val="21"/>
        </w:rPr>
        <w:t>交换机</w:t>
      </w:r>
      <w:r>
        <w:rPr>
          <w:rFonts w:hint="eastAsia"/>
          <w:b w:val="0"/>
          <w:bCs/>
          <w:sz w:val="21"/>
          <w:szCs w:val="21"/>
          <w:lang w:eastAsia="zh-CN"/>
        </w:rPr>
        <w:t>（</w:t>
      </w:r>
      <w:r>
        <w:rPr>
          <w:rFonts w:hint="eastAsia"/>
          <w:b w:val="0"/>
          <w:bCs/>
          <w:sz w:val="21"/>
          <w:szCs w:val="21"/>
          <w:lang w:val="en-US" w:eastAsia="zh-CN"/>
        </w:rPr>
        <w:t>接口F0/2</w:t>
      </w:r>
      <w:r>
        <w:rPr>
          <w:rFonts w:hint="eastAsia"/>
          <w:b w:val="0"/>
          <w:bCs/>
          <w:sz w:val="21"/>
          <w:szCs w:val="21"/>
          <w:lang w:eastAsia="zh-CN"/>
        </w:rPr>
        <w:t>）</w:t>
      </w:r>
      <w:r>
        <w:rPr>
          <w:b w:val="0"/>
          <w:bCs/>
          <w:sz w:val="21"/>
          <w:szCs w:val="21"/>
        </w:rPr>
        <w:sym w:font="Wingdings" w:char="F0E0"/>
      </w:r>
      <w:r>
        <w:rPr>
          <w:rFonts w:hint="eastAsia"/>
          <w:b w:val="0"/>
          <w:bCs/>
          <w:sz w:val="21"/>
          <w:szCs w:val="21"/>
        </w:rPr>
        <w:t>PC</w:t>
      </w:r>
      <w:r>
        <w:rPr>
          <w:rFonts w:hint="eastAsia"/>
          <w:b w:val="0"/>
          <w:bCs/>
          <w:sz w:val="21"/>
          <w:szCs w:val="21"/>
          <w:lang w:val="en-US" w:eastAsia="zh-CN"/>
        </w:rPr>
        <w:t>8</w:t>
      </w:r>
      <w:r>
        <w:rPr>
          <w:rFonts w:hint="eastAsia"/>
          <w:b w:val="0"/>
          <w:bCs/>
          <w:sz w:val="21"/>
          <w:szCs w:val="21"/>
          <w:lang w:eastAsia="zh-CN"/>
        </w:rPr>
        <w:t>”的</w:t>
      </w:r>
      <w:r>
        <w:rPr>
          <w:rFonts w:hint="eastAsia"/>
          <w:b w:val="0"/>
          <w:bCs/>
          <w:sz w:val="21"/>
          <w:szCs w:val="21"/>
          <w:lang w:val="en-US" w:eastAsia="zh-CN"/>
        </w:rPr>
        <w:t>方式与主机8传递数据时，需要将主机5和主机8的默认网关分别设置为：</w:t>
      </w:r>
      <w:r>
        <w:rPr>
          <w:rFonts w:hint="eastAsia"/>
          <w:sz w:val="21"/>
          <w:szCs w:val="21"/>
          <w:lang w:val="en-US" w:eastAsia="zh-CN"/>
        </w:rPr>
        <w:t>192.168.10.254/24，192.168.20.254/24。IP地址可以设置为同一网段的任意IP地址，但不能与其它主机冲突。</w:t>
      </w:r>
    </w:p>
    <w:p>
      <w:pPr>
        <w:numPr>
          <w:ilvl w:val="0"/>
          <w:numId w:val="7"/>
        </w:numPr>
        <w:spacing w:line="360" w:lineRule="auto"/>
        <w:ind w:left="42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t>各VLAN内主机的配置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drawing>
          <wp:inline distT="0" distB="0" distL="114300" distR="114300">
            <wp:extent cx="2686050" cy="2448560"/>
            <wp:effectExtent l="0" t="0" r="6350" b="2540"/>
            <wp:docPr id="19" name="图片 19" descr="af0f22c3944f4aabe09483b1b6154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af0f22c3944f4aabe09483b1b6154d8"/>
                    <pic:cNvPicPr>
                      <a:picLocks noChangeAspect="1"/>
                    </pic:cNvPicPr>
                  </pic:nvPicPr>
                  <pic:blipFill>
                    <a:blip r:embed="rId15"/>
                    <a:srcRect l="20580" t="38350" r="28511" b="-22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42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default"/>
          <w:b w:val="0"/>
          <w:bCs w:val="0"/>
          <w:szCs w:val="21"/>
          <w:lang w:val="en-US" w:eastAsia="zh-CN"/>
        </w:rPr>
        <w:t>测试VLAN间路由</w:t>
      </w:r>
    </w:p>
    <w:p>
      <w:pPr>
        <w:numPr>
          <w:numId w:val="0"/>
        </w:numPr>
        <w:spacing w:line="360" w:lineRule="auto"/>
        <w:ind w:left="420" w:leftChars="0" w:firstLine="420" w:firstLineChars="0"/>
        <w:rPr>
          <w:rFonts w:hint="default"/>
          <w:b w:val="0"/>
          <w:bCs w:val="0"/>
          <w:szCs w:val="21"/>
          <w:lang w:val="en-US" w:eastAsia="zh-CN"/>
        </w:rPr>
      </w:pPr>
      <w:r>
        <w:rPr>
          <w:rFonts w:hint="eastAsia"/>
          <w:b w:val="0"/>
          <w:bCs w:val="0"/>
          <w:szCs w:val="21"/>
          <w:lang w:val="en-US" w:eastAsia="zh-CN"/>
        </w:rPr>
        <w:t>可以看到，主机5与主机8是连通的，实验成功。</w:t>
      </w:r>
    </w:p>
    <w:p>
      <w:pPr>
        <w:numPr>
          <w:ilvl w:val="0"/>
          <w:numId w:val="0"/>
        </w:numPr>
        <w:spacing w:line="360" w:lineRule="auto"/>
        <w:ind w:leftChars="0"/>
        <w:jc w:val="center"/>
        <w:rPr>
          <w:rFonts w:hint="eastAsia" w:eastAsia="宋体"/>
          <w:b w:val="0"/>
          <w:bCs/>
          <w:sz w:val="21"/>
          <w:szCs w:val="21"/>
          <w:lang w:eastAsia="zh-CN"/>
        </w:rPr>
      </w:pPr>
      <w:r>
        <w:rPr>
          <w:rFonts w:hint="eastAsia" w:eastAsia="宋体"/>
          <w:b w:val="0"/>
          <w:bCs/>
          <w:sz w:val="21"/>
          <w:szCs w:val="21"/>
          <w:lang w:eastAsia="zh-CN"/>
        </w:rPr>
        <w:drawing>
          <wp:inline distT="0" distB="0" distL="114300" distR="114300">
            <wp:extent cx="2856865" cy="1263650"/>
            <wp:effectExtent l="0" t="0" r="635" b="6350"/>
            <wp:docPr id="20" name="图片 20" descr="a8c1b595b32262a464309188814c3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a8c1b595b32262a464309188814c36a"/>
                    <pic:cNvPicPr>
                      <a:picLocks noChangeAspect="1"/>
                    </pic:cNvPicPr>
                  </pic:nvPicPr>
                  <pic:blipFill>
                    <a:blip r:embed="rId16"/>
                    <a:srcRect l="5921" t="43582" r="39933" b="24487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  <w:lang w:val="en-US" w:eastAsia="zh-CN"/>
        </w:rPr>
        <w:t>总结</w:t>
      </w:r>
    </w:p>
    <w:p>
      <w:pPr>
        <w:numPr>
          <w:ilvl w:val="0"/>
          <w:numId w:val="8"/>
        </w:numPr>
        <w:rPr>
          <w:rFonts w:hint="default" w:eastAsia="宋体"/>
          <w:b w:val="0"/>
          <w:bCs/>
          <w:sz w:val="22"/>
          <w:szCs w:val="22"/>
          <w:lang w:val="en-US" w:eastAsia="zh-CN"/>
        </w:rPr>
      </w:pPr>
      <w:r>
        <w:rPr>
          <w:rFonts w:hint="default" w:eastAsia="宋体"/>
          <w:b w:val="0"/>
          <w:bCs/>
          <w:sz w:val="22"/>
          <w:szCs w:val="22"/>
          <w:lang w:val="en-US" w:eastAsia="zh-CN"/>
        </w:rPr>
        <w:t>交换机基本配置与VLAN的划分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 w:eastAsia="宋体"/>
          <w:b w:val="0"/>
          <w:bCs/>
          <w:sz w:val="22"/>
          <w:szCs w:val="22"/>
          <w:lang w:val="en-US" w:eastAsia="zh-CN"/>
        </w:rPr>
      </w:pPr>
      <w:r>
        <w:rPr>
          <w:rFonts w:hint="eastAsia"/>
          <w:b w:val="0"/>
          <w:bCs/>
          <w:sz w:val="22"/>
          <w:szCs w:val="22"/>
          <w:lang w:val="en-US" w:eastAsia="zh-CN"/>
        </w:rPr>
        <w:t>接线：在配置机配置好VLAN后，需要先将测试机接到分口中，再去机柜中将分口对应的端口与配置好的交换机端口接起来。配置机实质上是配置交换机的各个端口，当测试机接到分配到某VLAN的端口中时，就相当于处在该VLAN当中。</w:t>
      </w:r>
    </w:p>
    <w:p>
      <w:pPr>
        <w:numPr>
          <w:ilvl w:val="0"/>
          <w:numId w:val="0"/>
        </w:numPr>
        <w:rPr>
          <w:rFonts w:hint="default" w:eastAsia="宋体"/>
          <w:b w:val="0"/>
          <w:bCs/>
          <w:sz w:val="22"/>
          <w:szCs w:val="22"/>
          <w:lang w:val="en-US" w:eastAsia="zh-CN"/>
        </w:rPr>
      </w:pPr>
    </w:p>
    <w:p>
      <w:pPr>
        <w:numPr>
          <w:ilvl w:val="0"/>
          <w:numId w:val="8"/>
        </w:numPr>
        <w:rPr>
          <w:rFonts w:hint="default" w:eastAsia="宋体"/>
          <w:b w:val="0"/>
          <w:bCs/>
          <w:sz w:val="22"/>
          <w:szCs w:val="22"/>
          <w:lang w:val="en-US" w:eastAsia="zh-CN"/>
        </w:rPr>
      </w:pPr>
      <w:r>
        <w:rPr>
          <w:rFonts w:hint="eastAsia"/>
          <w:sz w:val="21"/>
          <w:szCs w:val="21"/>
          <w:lang w:eastAsia="zh-CN"/>
        </w:rPr>
        <w:t>跨</w:t>
      </w:r>
      <w:r>
        <w:rPr>
          <w:rFonts w:hint="eastAsia"/>
          <w:sz w:val="21"/>
          <w:szCs w:val="21"/>
          <w:lang w:val="en-US" w:eastAsia="zh-CN"/>
        </w:rPr>
        <w:t>VLAN通信的实现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 w:eastAsia="宋体"/>
          <w:b w:val="0"/>
          <w:bCs/>
          <w:sz w:val="22"/>
          <w:szCs w:val="22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路由器IP地址与主机默认网关的关系：网关是局域网中各个主机所共用的，也就是路由器地址。默认网关一定是路由器的IP地址，因为局域网中所有主机信息的网络出口就是路由器的那个端口。路由器的IP地址，也就是主机的默认网关要和所有主机的IP地址在同一网段，但是不能冲突。</w:t>
      </w: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eastAsia="宋体"/>
          <w:b w:val="0"/>
          <w:bCs/>
          <w:sz w:val="22"/>
          <w:szCs w:val="2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eastAsia="宋体"/>
          <w:b w:val="0"/>
          <w:bCs/>
          <w:sz w:val="22"/>
          <w:szCs w:val="2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eastAsia="宋体"/>
          <w:b w:val="0"/>
          <w:bCs/>
          <w:sz w:val="22"/>
          <w:szCs w:val="2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eastAsia="宋体"/>
          <w:b w:val="0"/>
          <w:bCs/>
          <w:sz w:val="22"/>
          <w:szCs w:val="2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eastAsia="宋体"/>
          <w:b w:val="0"/>
          <w:bCs/>
          <w:sz w:val="22"/>
          <w:szCs w:val="22"/>
          <w:lang w:val="en-US" w:eastAsia="zh-CN"/>
        </w:rPr>
        <w:sectPr>
          <w:pgSz w:w="11907" w:h="16840"/>
          <w:pgMar w:top="1440" w:right="1797" w:bottom="1440" w:left="1797" w:header="851" w:footer="992" w:gutter="0"/>
          <w:cols w:space="425" w:num="1"/>
          <w:docGrid w:type="lines" w:linePitch="312" w:charSpace="0"/>
        </w:sectPr>
      </w:pPr>
    </w:p>
    <w:p>
      <w:pPr>
        <w:jc w:val="center"/>
        <w:rPr>
          <w:rFonts w:eastAsia="楷体_GB2312"/>
          <w:sz w:val="32"/>
          <w:szCs w:val="32"/>
        </w:rPr>
      </w:pPr>
      <w:r>
        <w:rPr>
          <w:rFonts w:eastAsia="楷体_GB2312"/>
          <w:b/>
          <w:sz w:val="44"/>
          <w:szCs w:val="44"/>
        </w:rPr>
        <w:t>暨南大学本科实验报告专用纸</w:t>
      </w:r>
      <w:r>
        <w:rPr>
          <w:rFonts w:eastAsia="楷体_GB2312"/>
          <w:b/>
          <w:sz w:val="32"/>
          <w:szCs w:val="32"/>
        </w:rPr>
        <w:t>(附页)</w:t>
      </w:r>
    </w:p>
    <w:p>
      <w:pPr>
        <w:rPr>
          <w:rFonts w:eastAsia="楷体_GB2312"/>
          <w:szCs w:val="21"/>
          <w:u w:val="single"/>
        </w:rPr>
      </w:pPr>
      <w:r>
        <w:rPr>
          <w:rFonts w:eastAsia="楷体_GB2312"/>
          <w:sz w:val="32"/>
          <w:szCs w:val="32"/>
          <w:u w:val="single"/>
        </w:rPr>
        <w:t xml:space="preserve">                   </w:t>
      </w:r>
      <w:r>
        <w:rPr>
          <w:rFonts w:eastAsia="楷体_GB2312"/>
          <w:szCs w:val="21"/>
          <w:u w:val="single"/>
        </w:rPr>
        <w:t xml:space="preserve">                                                 </w:t>
      </w:r>
    </w:p>
    <w:p>
      <w:pPr>
        <w:rPr>
          <w:rFonts w:hint="eastAsia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DA14895"/>
    <w:multiLevelType w:val="multilevel"/>
    <w:tmpl w:val="9DA14895"/>
    <w:lvl w:ilvl="0" w:tentative="0">
      <w:start w:val="1"/>
      <w:numFmt w:val="decimal"/>
      <w:suff w:val="nothing"/>
      <w:lvlText w:val="（%1）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00000002"/>
    <w:multiLevelType w:val="multilevel"/>
    <w:tmpl w:val="00000002"/>
    <w:lvl w:ilvl="0" w:tentative="0">
      <w:start w:val="1"/>
      <w:numFmt w:val="bullet"/>
      <w:lvlText w:val="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70"/>
      <w:numFmt w:val="bullet"/>
      <w:lvlText w:val="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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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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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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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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2">
    <w:nsid w:val="00000014"/>
    <w:multiLevelType w:val="singleLevel"/>
    <w:tmpl w:val="00000014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3">
    <w:nsid w:val="00000021"/>
    <w:multiLevelType w:val="multilevel"/>
    <w:tmpl w:val="00000021"/>
    <w:lvl w:ilvl="0" w:tentative="0">
      <w:start w:val="1"/>
      <w:numFmt w:val="bullet"/>
      <w:lvlText w:val="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70"/>
      <w:numFmt w:val="bullet"/>
      <w:lvlText w:val="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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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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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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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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4">
    <w:nsid w:val="00000027"/>
    <w:multiLevelType w:val="multilevel"/>
    <w:tmpl w:val="00000027"/>
    <w:lvl w:ilvl="0" w:tentative="0">
      <w:start w:val="1"/>
      <w:numFmt w:val="bullet"/>
      <w:lvlText w:val="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70"/>
      <w:numFmt w:val="bullet"/>
      <w:lvlText w:val="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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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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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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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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5">
    <w:nsid w:val="2FCF56F8"/>
    <w:multiLevelType w:val="multilevel"/>
    <w:tmpl w:val="2FCF56F8"/>
    <w:lvl w:ilvl="0" w:tentative="0">
      <w:start w:val="1"/>
      <w:numFmt w:val="japaneseCounting"/>
      <w:lvlText w:val="（%1）"/>
      <w:lvlJc w:val="left"/>
      <w:pPr>
        <w:tabs>
          <w:tab w:val="left" w:pos="855"/>
        </w:tabs>
        <w:ind w:left="855" w:hanging="855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6">
    <w:nsid w:val="3009B802"/>
    <w:multiLevelType w:val="multilevel"/>
    <w:tmpl w:val="3009B802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4913FB24"/>
    <w:multiLevelType w:val="multilevel"/>
    <w:tmpl w:val="4913FB24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4"/>
  </w:num>
  <w:num w:numId="5">
    <w:abstractNumId w:val="7"/>
  </w:num>
  <w:num w:numId="6">
    <w:abstractNumId w:val="2"/>
  </w:num>
  <w:num w:numId="7">
    <w:abstractNumId w:val="0"/>
  </w:num>
  <w:num w:numId="8">
    <w:abstractNumId w:val="6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Better">
    <w15:presenceInfo w15:providerId="WPS Office" w15:userId="322536545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0A246CF"/>
    <w:rsid w:val="10D57BAF"/>
    <w:rsid w:val="1CB44478"/>
    <w:rsid w:val="229A1155"/>
    <w:rsid w:val="2D13175D"/>
    <w:rsid w:val="2F310549"/>
    <w:rsid w:val="352E41D1"/>
    <w:rsid w:val="41BF2C1D"/>
    <w:rsid w:val="473D3295"/>
    <w:rsid w:val="49EC2401"/>
    <w:rsid w:val="4C7C6B96"/>
    <w:rsid w:val="614B1993"/>
    <w:rsid w:val="649B0F85"/>
    <w:rsid w:val="6FCF3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microsoft.com/office/2011/relationships/people" Target="people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42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2021-10-24T11:07:00Z</dcterms:created>
  <dc:creator>24908</dc:creator>
  <cp:lastModifiedBy>Better</cp:lastModifiedBy>
  <dcterms:modified xsi:type="dcterms:W3CDTF">2021-10-30T10:43:52Z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E6E5831A74A84166AF0260042F240B4F</vt:lpwstr>
  </property>
</Properties>
</file>